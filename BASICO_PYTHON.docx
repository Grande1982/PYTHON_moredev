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CEA99" w14:textId="4A52CB33" w:rsidR="00871E01" w:rsidDel="00D0064E" w:rsidRDefault="00000000">
      <w:pPr>
        <w:rPr>
          <w:del w:id="0" w:author="Cesar Grande Conde" w:date="2024-02-16T14:58:00Z"/>
          <w:rFonts w:hint="eastAsia"/>
        </w:rPr>
      </w:pPr>
      <w:del w:id="1" w:author="Cesar Grande Conde" w:date="2024-02-16T14:58:00Z">
        <w:r w:rsidDel="00D0064E">
          <w:delText>Para aprende Python (</w:delText>
        </w:r>
      </w:del>
      <w:del w:id="2" w:author="Cesar Grande Conde" w:date="2024-02-15T14:18:00Z">
        <w:r w:rsidDel="00D77C17">
          <w:delText>7h 14</w:delText>
        </w:r>
      </w:del>
      <w:del w:id="3" w:author="Cesar Grande Conde" w:date="2024-02-16T14:58:00Z">
        <w:r w:rsidDel="00D0064E">
          <w:delText>”)</w:delText>
        </w:r>
      </w:del>
    </w:p>
    <w:p w14:paraId="00E0C561" w14:textId="77777777" w:rsidR="00871E01" w:rsidRDefault="00000000">
      <w:pPr>
        <w:rPr>
          <w:rFonts w:hint="eastAsia"/>
        </w:rPr>
      </w:pPr>
      <w:r>
        <w:t>Python.org y lo descargamos</w:t>
      </w:r>
    </w:p>
    <w:p w14:paraId="4A00CCE4" w14:textId="77777777" w:rsidR="00871E01" w:rsidRDefault="00000000">
      <w:pPr>
        <w:pBdr>
          <w:bottom w:val="single" w:sz="6" w:space="1" w:color="000000"/>
        </w:pBdr>
        <w:rPr>
          <w:rFonts w:hint="eastAsia"/>
        </w:rPr>
      </w:pPr>
      <w:r>
        <w:t>Codedex.io</w:t>
      </w:r>
    </w:p>
    <w:p w14:paraId="1BC11894" w14:textId="77777777" w:rsidR="00871E01" w:rsidRDefault="00871E01">
      <w:pPr>
        <w:pBdr>
          <w:bottom w:val="single" w:sz="6" w:space="1" w:color="000000"/>
        </w:pBdr>
        <w:rPr>
          <w:rFonts w:hint="eastAsia"/>
        </w:rPr>
      </w:pPr>
    </w:p>
    <w:bookmarkStart w:id="4" w:name="_Hlk158987947"/>
    <w:p w14:paraId="59D8AB39" w14:textId="77777777" w:rsidR="00871E01" w:rsidRDefault="00000000">
      <w:pPr>
        <w:pBdr>
          <w:bottom w:val="single" w:sz="6" w:space="1" w:color="000000"/>
        </w:pBdr>
        <w:rPr>
          <w:rFonts w:hint="eastAsia"/>
        </w:rPr>
      </w:pPr>
      <w:r>
        <w:fldChar w:fldCharType="begin"/>
      </w:r>
      <w:r>
        <w:instrText>HYPERLINK \h</w:instrText>
      </w:r>
      <w:r>
        <w:rPr>
          <w:rFonts w:hint="eastAsia"/>
        </w:rPr>
        <w:fldChar w:fldCharType="separate"/>
      </w:r>
      <w:r>
        <w:rPr>
          <w:rStyle w:val="Hipervnculovisitado"/>
        </w:rPr>
        <w:t>https://www.youtube.com/watch?v=Kp4Mvapo5kc&amp;list=PLNdFk2_brsRdgQXLIlKBXQDeRf3qvXVU_&amp;index=1</w:t>
      </w:r>
      <w:r>
        <w:rPr>
          <w:rStyle w:val="Hipervnculovisitado"/>
        </w:rPr>
        <w:fldChar w:fldCharType="end"/>
      </w:r>
    </w:p>
    <w:p w14:paraId="682D9228" w14:textId="77777777" w:rsidR="00871E01" w:rsidRDefault="00000000">
      <w:pPr>
        <w:pBdr>
          <w:bottom w:val="single" w:sz="6" w:space="1" w:color="000000"/>
        </w:pBdr>
        <w:rPr>
          <w:rFonts w:hint="eastAsia"/>
        </w:rPr>
      </w:pPr>
      <w:proofErr w:type="spellStart"/>
      <w:r>
        <w:rPr>
          <w:rStyle w:val="Hipervnculo"/>
          <w:color w:val="000000"/>
        </w:rPr>
        <w:t>github</w:t>
      </w:r>
      <w:proofErr w:type="spellEnd"/>
      <w:r>
        <w:rPr>
          <w:rStyle w:val="Hipervnculo"/>
          <w:color w:val="000000"/>
        </w:rPr>
        <w:t xml:space="preserve"> de </w:t>
      </w:r>
      <w:proofErr w:type="spellStart"/>
      <w:r>
        <w:rPr>
          <w:rStyle w:val="Hipervnculo"/>
          <w:color w:val="000000"/>
        </w:rPr>
        <w:t>mour</w:t>
      </w:r>
      <w:proofErr w:type="spellEnd"/>
    </w:p>
    <w:p w14:paraId="374CEA50" w14:textId="77777777" w:rsidR="00871E01" w:rsidRDefault="00000000">
      <w:pPr>
        <w:pBdr>
          <w:bottom w:val="single" w:sz="6" w:space="1" w:color="000000"/>
        </w:pBdr>
        <w:rPr>
          <w:rFonts w:hint="eastAsia"/>
        </w:rPr>
      </w:pPr>
      <w:hyperlink r:id="rId8">
        <w:r>
          <w:rPr>
            <w:rStyle w:val="Hipervnculo"/>
          </w:rPr>
          <w:t>https://github.c</w:t>
        </w:r>
        <w:r>
          <w:rPr>
            <w:rStyle w:val="Hipervnculo"/>
          </w:rPr>
          <w:t>o</w:t>
        </w:r>
        <w:r>
          <w:rPr>
            <w:rStyle w:val="Hipervnculo"/>
          </w:rPr>
          <w:t>m/mouredev/hel</w:t>
        </w:r>
        <w:r>
          <w:rPr>
            <w:rStyle w:val="Hipervnculo"/>
          </w:rPr>
          <w:t>l</w:t>
        </w:r>
        <w:r>
          <w:rPr>
            <w:rStyle w:val="Hipervnculo"/>
          </w:rPr>
          <w:t>o-python</w:t>
        </w:r>
      </w:hyperlink>
    </w:p>
    <w:p w14:paraId="1CC5DA7A" w14:textId="77777777" w:rsidR="00871E01" w:rsidRDefault="00000000">
      <w:pPr>
        <w:pBdr>
          <w:bottom w:val="single" w:sz="6" w:space="1" w:color="000000"/>
        </w:pBdr>
        <w:rPr>
          <w:rFonts w:hint="eastAsia"/>
        </w:rPr>
      </w:pPr>
      <w:r>
        <w:t xml:space="preserve">otro repo con </w:t>
      </w:r>
      <w:proofErr w:type="spellStart"/>
      <w:proofErr w:type="gramStart"/>
      <w:r>
        <w:t>info</w:t>
      </w:r>
      <w:proofErr w:type="spellEnd"/>
      <w:proofErr w:type="gramEnd"/>
      <w:r>
        <w:t xml:space="preserve"> pero en ingles</w:t>
      </w:r>
    </w:p>
    <w:p w14:paraId="6D5B44DF" w14:textId="77777777" w:rsidR="00871E01" w:rsidRDefault="00000000">
      <w:pPr>
        <w:pBdr>
          <w:bottom w:val="single" w:sz="6" w:space="1" w:color="000000"/>
        </w:pBdr>
        <w:rPr>
          <w:rFonts w:hint="eastAsia"/>
        </w:rPr>
      </w:pPr>
      <w:hyperlink r:id="rId9">
        <w:r>
          <w:rPr>
            <w:rStyle w:val="Hipervnculo"/>
          </w:rPr>
          <w:t>https://github.com/Asabeneh/30-Days-Of-P</w:t>
        </w:r>
        <w:r>
          <w:rPr>
            <w:rStyle w:val="Hipervnculo"/>
          </w:rPr>
          <w:t>y</w:t>
        </w:r>
        <w:r>
          <w:rPr>
            <w:rStyle w:val="Hipervnculo"/>
          </w:rPr>
          <w:t>thon</w:t>
        </w:r>
      </w:hyperlink>
    </w:p>
    <w:bookmarkEnd w:id="4"/>
    <w:p w14:paraId="616E14F2" w14:textId="77777777" w:rsidR="00871E01" w:rsidRDefault="00871E01">
      <w:pPr>
        <w:pBdr>
          <w:bottom w:val="single" w:sz="6" w:space="1" w:color="000000"/>
        </w:pBdr>
        <w:rPr>
          <w:rFonts w:hint="eastAsia"/>
        </w:rPr>
      </w:pPr>
    </w:p>
    <w:p w14:paraId="57268485" w14:textId="77777777" w:rsidR="00871E01" w:rsidRDefault="00000000">
      <w:pPr>
        <w:rPr>
          <w:rFonts w:hint="eastAsia"/>
          <w:shd w:val="clear" w:color="auto" w:fill="00FF00"/>
        </w:rPr>
      </w:pPr>
      <w:r>
        <w:rPr>
          <w:shd w:val="clear" w:color="auto" w:fill="00FF00"/>
        </w:rPr>
        <w:t>COMENTARIOS</w:t>
      </w:r>
    </w:p>
    <w:p w14:paraId="7BB6BEC6" w14:textId="77777777" w:rsidR="00871E01" w:rsidRDefault="00832F2C">
      <w:pPr>
        <w:rPr>
          <w:ins w:id="5" w:author="Cesar Grande Conde" w:date="2024-02-15T13:58:00Z"/>
          <w:rFonts w:hint="eastAsia"/>
        </w:rPr>
      </w:pPr>
      <w:r>
        <w:pict w14:anchorId="1BCE1D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1.95pt;height:181.9pt">
            <v:imagedata r:id="rId10" o:title="" croptop="-10f" cropbottom="-10f" cropleft="-9f" cropright="-9f"/>
          </v:shape>
        </w:pict>
      </w:r>
    </w:p>
    <w:p w14:paraId="3663A4CA" w14:textId="71A5598C" w:rsidR="00973539" w:rsidRDefault="00973539">
      <w:pPr>
        <w:rPr>
          <w:ins w:id="6" w:author="Cesar Grande Conde" w:date="2024-02-15T13:59:00Z"/>
          <w:rFonts w:hint="eastAsia"/>
        </w:rPr>
      </w:pPr>
      <w:ins w:id="7" w:author="Cesar Grande Conde" w:date="2024-02-15T13:58:00Z">
        <w:r>
          <w:rPr>
            <w:rFonts w:hint="eastAsia"/>
          </w:rPr>
          <w:t>L</w:t>
        </w:r>
        <w:r>
          <w:t xml:space="preserve">a forma de nombra variables, listas, diccionarios, </w:t>
        </w:r>
        <w:proofErr w:type="spellStart"/>
        <w:r>
          <w:t>etc</w:t>
        </w:r>
        <w:proofErr w:type="spellEnd"/>
        <w:r>
          <w:t xml:space="preserve"> menos clases seria con forma Snake </w:t>
        </w:r>
        <w:proofErr w:type="spellStart"/>
        <w:r>
          <w:t>Keys</w:t>
        </w:r>
      </w:ins>
      <w:proofErr w:type="spellEnd"/>
      <w:ins w:id="8" w:author="Cesar Grande Conde" w:date="2024-02-15T13:59:00Z">
        <w:r>
          <w:t xml:space="preserve"> (en java es Camel </w:t>
        </w:r>
        <w:proofErr w:type="spellStart"/>
        <w:r>
          <w:t>Keys</w:t>
        </w:r>
        <w:proofErr w:type="spellEnd"/>
        <w:r>
          <w:t>)</w:t>
        </w:r>
      </w:ins>
    </w:p>
    <w:p w14:paraId="1B75806D" w14:textId="7397B023" w:rsidR="00973539" w:rsidRDefault="00832F2C">
      <w:pPr>
        <w:rPr>
          <w:rFonts w:hint="eastAsia"/>
          <w:shd w:val="clear" w:color="auto" w:fill="00FF00"/>
        </w:rPr>
      </w:pPr>
      <w:ins w:id="9" w:author="Cesar Grande Conde" w:date="2024-02-15T13:59:00Z">
        <w:r>
          <w:rPr>
            <w:noProof/>
            <w:shd w:val="clear" w:color="auto" w:fill="00FF00"/>
          </w:rPr>
          <w:pict w14:anchorId="1F25BDBF">
            <v:shape id="_x0000_i1026" type="#_x0000_t75" style="width:424.5pt;height:32.85pt;visibility:visible;mso-wrap-style:square">
              <v:imagedata r:id="rId11" o:title=""/>
            </v:shape>
          </w:pict>
        </w:r>
      </w:ins>
    </w:p>
    <w:p w14:paraId="2CC1B7AE" w14:textId="77777777" w:rsidR="00871E01" w:rsidRDefault="00000000">
      <w:pPr>
        <w:rPr>
          <w:rFonts w:hint="eastAsia"/>
          <w:shd w:val="clear" w:color="auto" w:fill="00FF00"/>
        </w:rPr>
      </w:pPr>
      <w:proofErr w:type="spellStart"/>
      <w:r>
        <w:rPr>
          <w:shd w:val="clear" w:color="auto" w:fill="00FF00"/>
        </w:rPr>
        <w:t>Numeros</w:t>
      </w:r>
      <w:proofErr w:type="spellEnd"/>
      <w:r>
        <w:rPr>
          <w:shd w:val="clear" w:color="auto" w:fill="00FF00"/>
        </w:rPr>
        <w:t xml:space="preserve"> </w:t>
      </w:r>
      <w:proofErr w:type="spellStart"/>
      <w:r>
        <w:rPr>
          <w:shd w:val="clear" w:color="auto" w:fill="00FF00"/>
        </w:rPr>
        <w:t>basicos</w:t>
      </w:r>
      <w:proofErr w:type="spellEnd"/>
      <w:r>
        <w:rPr>
          <w:shd w:val="clear" w:color="auto" w:fill="00FF00"/>
        </w:rPr>
        <w:t xml:space="preserve"> y operaciones</w:t>
      </w:r>
    </w:p>
    <w:p w14:paraId="1EB04A88" w14:textId="77777777" w:rsidR="00871E01" w:rsidRDefault="00832F2C">
      <w:pPr>
        <w:rPr>
          <w:rFonts w:hint="eastAsia"/>
          <w:shd w:val="clear" w:color="auto" w:fill="00FF00"/>
        </w:rPr>
      </w:pPr>
      <w:r>
        <w:lastRenderedPageBreak/>
        <w:pict w14:anchorId="4D40E391">
          <v:shape id="_x0000_i1027" type="#_x0000_t75" style="width:319.6pt;height:359.35pt">
            <v:imagedata r:id="rId12" o:title="" croptop="-2f" cropbottom="-2f" cropleft="-2f" cropright="-2f"/>
          </v:shape>
        </w:pict>
      </w:r>
      <w:r w:rsidR="00D64641">
        <w:rPr>
          <w:rFonts w:eastAsia="Aptos;Microsoft YaHei"/>
        </w:rPr>
        <w:t xml:space="preserve"> </w:t>
      </w:r>
      <w:r>
        <w:pict w14:anchorId="4D670452">
          <v:shape id="_x0000_i1028" type="#_x0000_t75" style="width:424.8pt;height:303.05pt">
            <v:imagedata r:id="rId13" o:title="" croptop="-3f" cropbottom="-3f" cropleft="-2f" cropright="-2f"/>
          </v:shape>
        </w:pict>
      </w:r>
    </w:p>
    <w:p w14:paraId="6C27FF59" w14:textId="77777777" w:rsidR="00871E01" w:rsidRDefault="00000000">
      <w:pPr>
        <w:rPr>
          <w:rFonts w:hint="eastAsia"/>
        </w:rPr>
      </w:pPr>
      <w:r>
        <w:rPr>
          <w:shd w:val="clear" w:color="auto" w:fill="00FF00"/>
        </w:rPr>
        <w:t>Funciones</w:t>
      </w:r>
      <w:r>
        <w:t xml:space="preserve"> en Python que tiene incorporadas, por ejemplo, ordenación, o transformar un </w:t>
      </w:r>
      <w:proofErr w:type="spellStart"/>
      <w:r>
        <w:t>int</w:t>
      </w:r>
      <w:proofErr w:type="spellEnd"/>
      <w:r>
        <w:t xml:space="preserve"> en </w:t>
      </w:r>
      <w:proofErr w:type="spellStart"/>
      <w:r>
        <w:t>str</w:t>
      </w:r>
      <w:proofErr w:type="spellEnd"/>
      <w:r>
        <w:t xml:space="preserve"> o longitud etc. Las podemos leer en </w:t>
      </w:r>
    </w:p>
    <w:p w14:paraId="557BDF29" w14:textId="77777777" w:rsidR="00871E01" w:rsidRDefault="00000000">
      <w:pPr>
        <w:rPr>
          <w:rFonts w:hint="eastAsia"/>
        </w:rPr>
      </w:pPr>
      <w:hyperlink r:id="rId14">
        <w:r>
          <w:rPr>
            <w:rStyle w:val="Hipervnculo"/>
          </w:rPr>
          <w:t>https://docs.python.org/es/3/library/functions.html</w:t>
        </w:r>
      </w:hyperlink>
    </w:p>
    <w:p w14:paraId="0C2CFC0B" w14:textId="77777777" w:rsidR="00871E01" w:rsidRDefault="00871E01">
      <w:pPr>
        <w:rPr>
          <w:rFonts w:hint="eastAsia"/>
        </w:rPr>
      </w:pPr>
    </w:p>
    <w:p w14:paraId="34CDE4CC" w14:textId="77777777" w:rsidR="00871E01" w:rsidRDefault="00832F2C">
      <w:pPr>
        <w:rPr>
          <w:rFonts w:hint="eastAsia"/>
          <w:shd w:val="clear" w:color="auto" w:fill="99FF66"/>
        </w:rPr>
      </w:pPr>
      <w:r>
        <w:pict w14:anchorId="041DA50B">
          <v:shape id="_x0000_i1029" type="#_x0000_t75" style="width:425.45pt;height:413.85pt">
            <v:imagedata r:id="rId15" o:title="" croptop="-5f" cropbottom="-5f" cropleft="-4f" cropright="-4f"/>
          </v:shape>
        </w:pict>
      </w:r>
    </w:p>
    <w:p w14:paraId="59CF45CB" w14:textId="77777777" w:rsidR="00871E01" w:rsidRDefault="00000000">
      <w:pPr>
        <w:rPr>
          <w:rFonts w:cs="Times New Roman" w:hint="eastAsia"/>
          <w:shd w:val="clear" w:color="auto" w:fill="00FF00"/>
        </w:rPr>
      </w:pPr>
      <w:r>
        <w:rPr>
          <w:rFonts w:cs="Times New Roman"/>
          <w:shd w:val="clear" w:color="auto" w:fill="00FF00"/>
        </w:rPr>
        <w:t>Forma de imprimir una variable o formatear</w:t>
      </w:r>
    </w:p>
    <w:p w14:paraId="7FB554DC" w14:textId="5BEC45CF" w:rsidR="00871E01" w:rsidRDefault="00000000">
      <w:pPr>
        <w:rPr>
          <w:rFonts w:hint="eastAsia"/>
        </w:rPr>
      </w:pPr>
      <w:r>
        <w:t xml:space="preserve">la </w:t>
      </w:r>
      <w:del w:id="10" w:author="Cesar Grande Conde" w:date="2024-02-15T13:57:00Z">
        <w:r w:rsidDel="00973539">
          <w:delText>ultima</w:delText>
        </w:r>
      </w:del>
      <w:ins w:id="11" w:author="Cesar Grande Conde" w:date="2024-02-15T13:57:00Z">
        <w:r w:rsidR="00973539">
          <w:t>última</w:t>
        </w:r>
      </w:ins>
      <w:r>
        <w:t xml:space="preserve"> forma es </w:t>
      </w:r>
      <w:del w:id="12" w:author="Cesar Grande Conde" w:date="2024-02-15T13:57:00Z">
        <w:r w:rsidDel="00973539">
          <w:delText>mas</w:delText>
        </w:r>
      </w:del>
      <w:ins w:id="13" w:author="Cesar Grande Conde" w:date="2024-02-15T13:57:00Z">
        <w:r w:rsidR="00973539">
          <w:t>más</w:t>
        </w:r>
      </w:ins>
      <w:r>
        <w:t xml:space="preserve"> farragosa y menos limpia, aunque también es </w:t>
      </w:r>
      <w:del w:id="14" w:author="Cesar Grande Conde" w:date="2024-02-15T13:57:00Z">
        <w:r w:rsidDel="00973539">
          <w:delText>valida</w:delText>
        </w:r>
      </w:del>
      <w:ins w:id="15" w:author="Cesar Grande Conde" w:date="2024-02-15T13:57:00Z">
        <w:r w:rsidR="00973539">
          <w:t>válida</w:t>
        </w:r>
      </w:ins>
      <w:r>
        <w:t xml:space="preserve">. La mejor forma seria la segunda porque </w:t>
      </w:r>
      <w:del w:id="16" w:author="Cesar Grande Conde" w:date="2024-02-15T13:57:00Z">
        <w:r w:rsidDel="00973539">
          <w:delText>asi</w:delText>
        </w:r>
      </w:del>
      <w:ins w:id="17" w:author="Cesar Grande Conde" w:date="2024-02-15T13:57:00Z">
        <w:r w:rsidR="00973539">
          <w:t>así</w:t>
        </w:r>
      </w:ins>
      <w:r>
        <w:t xml:space="preserve"> nos aseguramos que imprime el tipo de dato que realmente queremos (entero, texto, </w:t>
      </w:r>
      <w:proofErr w:type="spellStart"/>
      <w:r>
        <w:t>float</w:t>
      </w:r>
      <w:proofErr w:type="spellEnd"/>
      <w:proofErr w:type="gramStart"/>
      <w:r>
        <w:t xml:space="preserve"> ….</w:t>
      </w:r>
      <w:proofErr w:type="gramEnd"/>
      <w:r>
        <w:t>)</w:t>
      </w:r>
    </w:p>
    <w:p w14:paraId="6A856D23" w14:textId="77777777" w:rsidR="00871E01" w:rsidRDefault="00000000">
      <w:pPr>
        <w:rPr>
          <w:rFonts w:hint="eastAsia"/>
        </w:rPr>
      </w:pPr>
      <w:r>
        <w:rPr>
          <w:rFonts w:hint="eastAsia"/>
        </w:rPr>
        <w:pict w14:anchorId="00515604">
          <v:shape id="Picture 6" o:spid="_x0000_s1040" type="#_x0000_t75" style="position:absolute;margin-left:0;margin-top:9pt;width:425.15pt;height:117.85pt;z-index:1;mso-wrap-distance-top:0;mso-wrap-distance-bottom:0;mso-width-relative:page;mso-height-relative:page" o:allowincell="f">
            <v:imagedata r:id="rId16" o:title="" croptop="-9f" cropbottom="-9f" cropleft="-2f" cropright="-2f"/>
            <w10:wrap type="topAndBottom"/>
          </v:shape>
        </w:pict>
      </w:r>
    </w:p>
    <w:p w14:paraId="1BB8C33D" w14:textId="77777777" w:rsidR="00871E01" w:rsidRDefault="00000000">
      <w:pPr>
        <w:rPr>
          <w:rFonts w:hint="eastAsia"/>
        </w:rPr>
      </w:pPr>
      <w:r>
        <w:rPr>
          <w:rFonts w:hint="eastAsia"/>
        </w:rPr>
        <w:lastRenderedPageBreak/>
        <w:pict w14:anchorId="4B5D81B6">
          <v:shape id="Picture 7" o:spid="_x0000_s1026" type="#_x0000_t75" style="position:absolute;margin-left:-5.95pt;margin-top:-13.85pt;width:358.1pt;height:79.9pt;z-index:2;mso-wrap-distance-top:0;mso-wrap-distance-bottom:0;mso-width-relative:page;mso-height-relative:page" o:allowincell="f">
            <v:imagedata r:id="rId17" o:title="" croptop="-11f" cropbottom="-11f" cropleft="-3f" cropright="-3f"/>
            <w10:wrap type="topAndBottom"/>
          </v:shape>
        </w:pict>
      </w:r>
    </w:p>
    <w:p w14:paraId="1A26C7BD" w14:textId="77777777" w:rsidR="00871E01" w:rsidRDefault="00871E01">
      <w:pPr>
        <w:rPr>
          <w:rFonts w:hint="eastAsia"/>
        </w:rPr>
      </w:pPr>
    </w:p>
    <w:p w14:paraId="5CC96990" w14:textId="66A15BB8" w:rsidR="00871E01" w:rsidRDefault="00000000">
      <w:pPr>
        <w:rPr>
          <w:rFonts w:hint="eastAsia"/>
        </w:rPr>
      </w:pPr>
      <w:r>
        <w:t xml:space="preserve">y la forma </w:t>
      </w:r>
      <w:del w:id="18" w:author="Cesar Grande Conde" w:date="2024-02-15T13:56:00Z">
        <w:r w:rsidDel="00973539">
          <w:delText>mas</w:delText>
        </w:r>
      </w:del>
      <w:ins w:id="19" w:author="Cesar Grande Conde" w:date="2024-02-15T13:56:00Z">
        <w:r w:rsidR="00973539">
          <w:t>más</w:t>
        </w:r>
      </w:ins>
      <w:r>
        <w:t xml:space="preserve"> rápida, aunque no la mejor porque como ya hemos dicho la segunda es </w:t>
      </w:r>
      <w:proofErr w:type="spellStart"/>
      <w:r>
        <w:t>mas</w:t>
      </w:r>
      <w:proofErr w:type="spellEnd"/>
      <w:r>
        <w:t xml:space="preserve"> correcta</w:t>
      </w:r>
    </w:p>
    <w:p w14:paraId="35E3933A" w14:textId="77777777" w:rsidR="00871E01" w:rsidRDefault="00871E01">
      <w:pPr>
        <w:rPr>
          <w:rFonts w:hint="eastAsia"/>
        </w:rPr>
      </w:pPr>
    </w:p>
    <w:p w14:paraId="7693F0B5" w14:textId="77777777" w:rsidR="00871E01" w:rsidRDefault="00000000">
      <w:pPr>
        <w:rPr>
          <w:rFonts w:cs="Times New Roman" w:hint="eastAsia"/>
          <w:shd w:val="clear" w:color="auto" w:fill="00FF00"/>
        </w:rPr>
      </w:pPr>
      <w:r>
        <w:rPr>
          <w:rFonts w:hint="eastAsia"/>
        </w:rPr>
        <w:pict w14:anchorId="5D460E0A">
          <v:shape id="Picture 9" o:spid="_x0000_s1039" type="#_x0000_t75" style="position:absolute;margin-left:.05pt;margin-top:67.2pt;width:302.25pt;height:226.45pt;z-index:3;mso-wrap-distance-top:0;mso-wrap-distance-bottom:0;mso-width-relative:page;mso-height-relative:page" o:allowincell="f">
            <v:imagedata r:id="rId18" o:title="" croptop="-9f" cropbottom="-9f" cropleft="-6f" cropright="-6f"/>
            <w10:wrap type="topAndBottom"/>
          </v:shape>
        </w:pict>
      </w:r>
      <w:r>
        <w:rPr>
          <w:rFonts w:hint="eastAsia"/>
        </w:rPr>
        <w:pict w14:anchorId="63958593">
          <v:shape id="Picture 8" o:spid="_x0000_s1038" type="#_x0000_t75" style="position:absolute;margin-left:0;margin-top:9pt;width:425.15pt;height:32.05pt;z-index:4;mso-wrap-distance-top:0;mso-wrap-distance-bottom:0;mso-width-relative:page;mso-height-relative:page" o:allowincell="f">
            <v:imagedata r:id="rId19" o:title="" croptop="-37f" cropbottom="-37f" cropleft="-3f" cropright="-3f"/>
            <w10:wrap type="topAndBottom"/>
          </v:shape>
        </w:pict>
      </w:r>
      <w:r>
        <w:rPr>
          <w:rFonts w:cs="Times New Roman"/>
          <w:shd w:val="clear" w:color="auto" w:fill="00FF00"/>
        </w:rPr>
        <w:t xml:space="preserve">Paso de </w:t>
      </w:r>
      <w:proofErr w:type="spellStart"/>
      <w:r>
        <w:rPr>
          <w:rFonts w:cs="Times New Roman"/>
          <w:shd w:val="clear" w:color="auto" w:fill="00FF00"/>
        </w:rPr>
        <w:t>string</w:t>
      </w:r>
      <w:proofErr w:type="spellEnd"/>
      <w:r>
        <w:rPr>
          <w:rFonts w:cs="Times New Roman"/>
          <w:shd w:val="clear" w:color="auto" w:fill="00FF00"/>
        </w:rPr>
        <w:t xml:space="preserve"> a caracteres o desempaquetado de caracteres</w:t>
      </w:r>
    </w:p>
    <w:p w14:paraId="24864B63" w14:textId="77777777" w:rsidR="00871E01" w:rsidRDefault="00871E01">
      <w:pPr>
        <w:rPr>
          <w:rFonts w:cs="Times New Roman" w:hint="eastAsia"/>
          <w:shd w:val="clear" w:color="auto" w:fill="00FF00"/>
        </w:rPr>
      </w:pPr>
    </w:p>
    <w:p w14:paraId="4F06E3B7" w14:textId="77777777" w:rsidR="00871E01" w:rsidRDefault="00000000">
      <w:pPr>
        <w:rPr>
          <w:rFonts w:hint="eastAsia"/>
        </w:rPr>
      </w:pPr>
      <w:r>
        <w:t xml:space="preserve">muestra caracteres en posición inicial y final del </w:t>
      </w:r>
      <w:proofErr w:type="spellStart"/>
      <w:r>
        <w:t>string</w:t>
      </w:r>
      <w:proofErr w:type="spellEnd"/>
      <w:r>
        <w:t xml:space="preserve"> que deseamos</w:t>
      </w:r>
    </w:p>
    <w:p w14:paraId="565AB9A6" w14:textId="77777777" w:rsidR="00871E01" w:rsidRDefault="00000000">
      <w:pPr>
        <w:rPr>
          <w:rFonts w:hint="eastAsia"/>
        </w:rPr>
      </w:pPr>
      <w:r>
        <w:rPr>
          <w:rFonts w:hint="eastAsia"/>
        </w:rPr>
        <w:pict w14:anchorId="7A324079">
          <v:shape id="Picture 10" o:spid="_x0000_s1037" type="#_x0000_t75" style="position:absolute;margin-left:5pt;margin-top:4.85pt;width:425.15pt;height:108pt;z-index:5;mso-wrap-distance-top:0;mso-wrap-distance-bottom:0;mso-width-relative:page;mso-height-relative:page" o:allowincell="f">
            <v:imagedata r:id="rId20" o:title="" croptop="-9f" cropbottom="-9f" cropleft="-2f" cropright="-2f"/>
            <w10:wrap type="topAndBottom"/>
          </v:shape>
        </w:pict>
      </w:r>
    </w:p>
    <w:p w14:paraId="7190EACC" w14:textId="77777777" w:rsidR="00871E01" w:rsidRDefault="00000000">
      <w:pPr>
        <w:rPr>
          <w:rFonts w:hint="eastAsia"/>
        </w:rPr>
      </w:pPr>
      <w:r>
        <w:t>también podemos hacer cuenta negativa o empezando desde el final, que el ejemplo nos muestra el carácter 'a'</w:t>
      </w:r>
    </w:p>
    <w:p w14:paraId="5F8C779D" w14:textId="77777777" w:rsidR="00871E01" w:rsidRDefault="00000000">
      <w:pPr>
        <w:rPr>
          <w:rFonts w:hint="eastAsia"/>
        </w:rPr>
      </w:pPr>
      <w:r>
        <w:rPr>
          <w:rFonts w:hint="eastAsia"/>
        </w:rPr>
        <w:lastRenderedPageBreak/>
        <w:pict w14:anchorId="74E06D9F">
          <v:shape id="Picture 11" o:spid="_x0000_s1036" type="#_x0000_t75" style="position:absolute;margin-left:12.1pt;margin-top:10.95pt;width:338.95pt;height:71.95pt;z-index:6;mso-wrap-distance-top:0;mso-wrap-distance-bottom:0;mso-width-relative:page;mso-height-relative:page" o:allowincell="f">
            <v:imagedata r:id="rId21" o:title="" croptop="-26f" cropbottom="-26f" cropleft="-5f" cropright="-5f"/>
            <w10:wrap type="topAndBottom"/>
          </v:shape>
        </w:pict>
      </w:r>
      <w:r>
        <w:t xml:space="preserve">y si queremos darla la vuelta </w:t>
      </w:r>
      <w:proofErr w:type="gramStart"/>
      <w:r>
        <w:t>seria ::-</w:t>
      </w:r>
      <w:proofErr w:type="gramEnd"/>
      <w:r>
        <w:t>1</w:t>
      </w:r>
    </w:p>
    <w:p w14:paraId="2AD5A445" w14:textId="77777777" w:rsidR="00871E01" w:rsidRDefault="00000000">
      <w:pPr>
        <w:rPr>
          <w:rFonts w:cs="Times New Roman" w:hint="eastAsia"/>
          <w:shd w:val="clear" w:color="auto" w:fill="00FF00"/>
        </w:rPr>
      </w:pPr>
      <w:r>
        <w:rPr>
          <w:rFonts w:hint="eastAsia"/>
        </w:rPr>
        <w:pict w14:anchorId="60DA5CC7">
          <v:shape id="Picture 12" o:spid="_x0000_s1035" type="#_x0000_t75" style="position:absolute;margin-left:0;margin-top:.05pt;width:425.15pt;height:187.45pt;z-index:7;mso-wrap-distance-top:0;mso-wrap-distance-bottom:0;mso-width-relative:page;mso-height-relative:page" o:allowincell="f">
            <v:imagedata r:id="rId22" o:title="" croptop="-5f" cropbottom="-5f" cropleft="-2f" cropright="-2f"/>
            <w10:wrap type="topAndBottom"/>
          </v:shape>
        </w:pict>
      </w:r>
      <w:r>
        <w:rPr>
          <w:rFonts w:cs="Times New Roman"/>
          <w:shd w:val="clear" w:color="auto" w:fill="00FF00"/>
        </w:rPr>
        <w:t xml:space="preserve">Funciones del sistema con </w:t>
      </w:r>
      <w:proofErr w:type="spellStart"/>
      <w:r>
        <w:rPr>
          <w:rFonts w:cs="Times New Roman"/>
          <w:shd w:val="clear" w:color="auto" w:fill="00FF00"/>
        </w:rPr>
        <w:t>string</w:t>
      </w:r>
      <w:proofErr w:type="spellEnd"/>
    </w:p>
    <w:p w14:paraId="610BA390" w14:textId="77777777" w:rsidR="00871E01" w:rsidRDefault="00832F2C">
      <w:pPr>
        <w:rPr>
          <w:ins w:id="20" w:author="Cesar Grande Conde" w:date="2024-02-15T13:58:00Z"/>
          <w:rFonts w:hint="eastAsia"/>
        </w:rPr>
      </w:pPr>
      <w:r>
        <w:lastRenderedPageBreak/>
        <w:pict w14:anchorId="34262D6A">
          <v:shape id="_x0000_i1030" type="#_x0000_t75" style="width:424.8pt;height:420.75pt">
            <v:imagedata r:id="rId23" o:title="" croptop="-3f" cropbottom="-3f" cropleft="-3f" cropright="-3f"/>
          </v:shape>
        </w:pict>
      </w:r>
    </w:p>
    <w:p w14:paraId="6237BE1C" w14:textId="35012B43" w:rsidR="00973539" w:rsidRDefault="00973539">
      <w:pPr>
        <w:rPr>
          <w:rFonts w:hint="eastAsia"/>
        </w:rPr>
      </w:pPr>
    </w:p>
    <w:p w14:paraId="168EA382" w14:textId="77777777" w:rsidR="00871E01" w:rsidRDefault="00000000">
      <w:pPr>
        <w:rPr>
          <w:rFonts w:cs="Times New Roman" w:hint="eastAsia"/>
          <w:shd w:val="clear" w:color="auto" w:fill="00FF00"/>
        </w:rPr>
      </w:pPr>
      <w:r>
        <w:rPr>
          <w:rFonts w:cs="Times New Roman"/>
          <w:shd w:val="clear" w:color="auto" w:fill="00FF00"/>
        </w:rPr>
        <w:t>Listas</w:t>
      </w:r>
    </w:p>
    <w:p w14:paraId="79235DAF" w14:textId="77777777" w:rsidR="00871E01" w:rsidRDefault="00000000">
      <w:pPr>
        <w:rPr>
          <w:rFonts w:hint="eastAsia"/>
        </w:rPr>
      </w:pPr>
      <w:r>
        <w:t xml:space="preserve">Las listas no es lo mismo que los </w:t>
      </w:r>
      <w:proofErr w:type="spellStart"/>
      <w:proofErr w:type="gramStart"/>
      <w:r>
        <w:t>arrays</w:t>
      </w:r>
      <w:proofErr w:type="spellEnd"/>
      <w:r>
        <w:t>(</w:t>
      </w:r>
      <w:proofErr w:type="gramEnd"/>
      <w:r>
        <w:t xml:space="preserve">las listas tienes funciones como ordenación, reverse, ….. y los </w:t>
      </w:r>
      <w:proofErr w:type="spellStart"/>
      <w:r>
        <w:t>arrays</w:t>
      </w:r>
      <w:proofErr w:type="spellEnd"/>
      <w:r>
        <w:t xml:space="preserve"> no) </w:t>
      </w:r>
      <w:r>
        <w:rPr>
          <w:u w:val="single"/>
        </w:rPr>
        <w:t xml:space="preserve">y se definen entre </w:t>
      </w:r>
      <w:proofErr w:type="gramStart"/>
      <w:r>
        <w:rPr>
          <w:u w:val="single"/>
        </w:rPr>
        <w:t>[ ]</w:t>
      </w:r>
      <w:proofErr w:type="gramEnd"/>
      <w:r>
        <w:t>. Permite diferentes tipos de datos en la lista, de forma descolocada, repetir valores</w:t>
      </w:r>
    </w:p>
    <w:p w14:paraId="5CCDE9E6" w14:textId="77777777" w:rsidR="00871E01" w:rsidRDefault="00871E01">
      <w:pPr>
        <w:rPr>
          <w:rFonts w:hint="eastAsia"/>
        </w:rPr>
      </w:pPr>
    </w:p>
    <w:p w14:paraId="629308F9" w14:textId="77777777" w:rsidR="00871E01" w:rsidRDefault="00871E01">
      <w:pPr>
        <w:rPr>
          <w:rFonts w:hint="eastAsia"/>
        </w:rPr>
      </w:pPr>
    </w:p>
    <w:p w14:paraId="3DCC324A" w14:textId="77777777" w:rsidR="00871E01" w:rsidRDefault="00871E01">
      <w:pPr>
        <w:rPr>
          <w:rFonts w:hint="eastAsia"/>
        </w:rPr>
      </w:pPr>
    </w:p>
    <w:p w14:paraId="5DB2280F" w14:textId="77777777" w:rsidR="00871E01" w:rsidRDefault="00871E01">
      <w:pPr>
        <w:rPr>
          <w:rFonts w:hint="eastAsia"/>
        </w:rPr>
      </w:pPr>
    </w:p>
    <w:p w14:paraId="16B7A5DD" w14:textId="77777777" w:rsidR="00871E01" w:rsidRDefault="00871E01">
      <w:pPr>
        <w:rPr>
          <w:rFonts w:hint="eastAsia"/>
        </w:rPr>
      </w:pPr>
    </w:p>
    <w:p w14:paraId="1E62BDAB" w14:textId="77777777" w:rsidR="00871E01" w:rsidRDefault="00871E01">
      <w:pPr>
        <w:rPr>
          <w:rFonts w:hint="eastAsia"/>
        </w:rPr>
      </w:pPr>
    </w:p>
    <w:p w14:paraId="4D130D4E" w14:textId="77777777" w:rsidR="00871E01" w:rsidRDefault="00000000">
      <w:pPr>
        <w:rPr>
          <w:rFonts w:hint="eastAsia"/>
        </w:rPr>
      </w:pPr>
      <w:r>
        <w:rPr>
          <w:rFonts w:hint="eastAsia"/>
        </w:rPr>
        <w:lastRenderedPageBreak/>
        <w:pict w14:anchorId="37A8FD4C">
          <v:shape id="Imagen2" o:spid="_x0000_s1034" type="#_x0000_t75" style="position:absolute;margin-left:0;margin-top:.05pt;width:396.8pt;height:324.05pt;z-index:8;mso-wrap-distance-left:0;mso-wrap-distance-top:0;mso-wrap-distance-right:0;mso-wrap-distance-bottom:0;mso-position-horizontal:center;mso-width-relative:page;mso-height-relative:page" o:allowincell="f">
            <v:imagedata r:id="rId24" o:title=""/>
            <w10:wrap type="square" side="largest"/>
          </v:shape>
        </w:pict>
      </w:r>
      <w:r>
        <w:t xml:space="preserve">se puede acceder contando desde el final de la lista poniendo -1 o -2 </w:t>
      </w:r>
      <w:proofErr w:type="spellStart"/>
      <w:r>
        <w:t>etc</w:t>
      </w:r>
      <w:proofErr w:type="spellEnd"/>
    </w:p>
    <w:p w14:paraId="6EF24E69" w14:textId="77777777" w:rsidR="00871E01" w:rsidRDefault="00871E01">
      <w:pPr>
        <w:rPr>
          <w:rFonts w:hint="eastAsia"/>
        </w:rPr>
      </w:pPr>
    </w:p>
    <w:p w14:paraId="60B7139E" w14:textId="77777777" w:rsidR="00871E01" w:rsidRDefault="00000000">
      <w:pPr>
        <w:rPr>
          <w:rFonts w:hint="eastAsia"/>
        </w:rPr>
      </w:pPr>
      <w:r>
        <w:rPr>
          <w:rFonts w:hint="eastAsia"/>
        </w:rPr>
        <w:pict w14:anchorId="690A1284">
          <v:shape id="Imagen3" o:spid="_x0000_s1033" type="#_x0000_t75" style="position:absolute;margin-left:4.05pt;margin-top:.05pt;width:398.3pt;height:207.75pt;z-index:9;mso-wrap-distance-left:0;mso-wrap-distance-top:0;mso-wrap-distance-right:0;mso-wrap-distance-bottom:0;mso-width-relative:page;mso-height-relative:page" o:allowincell="f">
            <v:imagedata r:id="rId25" o:title=""/>
            <w10:wrap type="square" side="largest"/>
          </v:shape>
        </w:pict>
      </w:r>
    </w:p>
    <w:p w14:paraId="6A788FCE" w14:textId="77777777" w:rsidR="00871E01" w:rsidRDefault="00871E01">
      <w:pPr>
        <w:rPr>
          <w:rFonts w:hint="eastAsia"/>
        </w:rPr>
      </w:pPr>
    </w:p>
    <w:p w14:paraId="2E31B1E5" w14:textId="77777777" w:rsidR="00871E01" w:rsidRDefault="00871E01">
      <w:pPr>
        <w:rPr>
          <w:rFonts w:hint="eastAsia"/>
        </w:rPr>
      </w:pPr>
    </w:p>
    <w:p w14:paraId="438272C9" w14:textId="77777777" w:rsidR="00871E01" w:rsidRDefault="00871E01">
      <w:pPr>
        <w:rPr>
          <w:rFonts w:hint="eastAsia"/>
        </w:rPr>
      </w:pPr>
    </w:p>
    <w:p w14:paraId="7E7A65A1" w14:textId="77777777" w:rsidR="00871E01" w:rsidRDefault="00871E01">
      <w:pPr>
        <w:rPr>
          <w:rFonts w:hint="eastAsia"/>
        </w:rPr>
      </w:pPr>
    </w:p>
    <w:p w14:paraId="3899BECF" w14:textId="77777777" w:rsidR="00871E01" w:rsidRDefault="00871E01">
      <w:pPr>
        <w:rPr>
          <w:rFonts w:hint="eastAsia"/>
        </w:rPr>
      </w:pPr>
    </w:p>
    <w:p w14:paraId="7D39E5A2" w14:textId="77777777" w:rsidR="00871E01" w:rsidRDefault="00871E01">
      <w:pPr>
        <w:rPr>
          <w:rFonts w:hint="eastAsia"/>
        </w:rPr>
      </w:pPr>
    </w:p>
    <w:p w14:paraId="312B8145" w14:textId="77777777" w:rsidR="00871E01" w:rsidRDefault="00871E01">
      <w:pPr>
        <w:rPr>
          <w:rFonts w:hint="eastAsia"/>
        </w:rPr>
      </w:pPr>
    </w:p>
    <w:p w14:paraId="6D0B1300" w14:textId="77777777" w:rsidR="00871E01" w:rsidRDefault="00871E01">
      <w:pPr>
        <w:rPr>
          <w:rFonts w:hint="eastAsia"/>
        </w:rPr>
      </w:pPr>
    </w:p>
    <w:p w14:paraId="5CE4C628" w14:textId="77777777" w:rsidR="00871E01" w:rsidRDefault="00871E01">
      <w:pPr>
        <w:rPr>
          <w:rFonts w:hint="eastAsia"/>
        </w:rPr>
      </w:pPr>
    </w:p>
    <w:p w14:paraId="4F92E0BF" w14:textId="77777777" w:rsidR="00871E01" w:rsidRDefault="00871E01">
      <w:pPr>
        <w:rPr>
          <w:rFonts w:hint="eastAsia"/>
        </w:rPr>
      </w:pPr>
    </w:p>
    <w:p w14:paraId="50C4CEA9" w14:textId="77777777" w:rsidR="00871E01" w:rsidRDefault="00871E01">
      <w:pPr>
        <w:rPr>
          <w:rFonts w:hint="eastAsia"/>
        </w:rPr>
      </w:pPr>
    </w:p>
    <w:p w14:paraId="293909FB" w14:textId="77777777" w:rsidR="00871E01" w:rsidRDefault="00000000">
      <w:pPr>
        <w:rPr>
          <w:rFonts w:hint="eastAsia"/>
        </w:rPr>
      </w:pPr>
      <w:r>
        <w:t>Empaquetar listas</w:t>
      </w:r>
    </w:p>
    <w:p w14:paraId="0C409AD5" w14:textId="77777777" w:rsidR="00871E01" w:rsidRDefault="00000000">
      <w:pPr>
        <w:rPr>
          <w:rFonts w:hint="eastAsia"/>
        </w:rPr>
      </w:pPr>
      <w:r>
        <w:rPr>
          <w:rFonts w:hint="eastAsia"/>
        </w:rPr>
        <w:lastRenderedPageBreak/>
        <w:pict w14:anchorId="42753DDA">
          <v:shape id="Imagen4" o:spid="_x0000_s1032" type="#_x0000_t75" style="position:absolute;margin-left:2.75pt;margin-top:8.7pt;width:401.9pt;height:159.45pt;z-index:10;mso-wrap-distance-left:0;mso-wrap-distance-top:0;mso-wrap-distance-right:0;mso-wrap-distance-bottom:0;mso-width-relative:page;mso-height-relative:page" o:allowincell="f">
            <v:imagedata r:id="rId26" o:title=""/>
            <w10:wrap type="square" side="largest"/>
          </v:shape>
        </w:pict>
      </w:r>
    </w:p>
    <w:p w14:paraId="25809D25" w14:textId="77777777" w:rsidR="00871E01" w:rsidRDefault="00871E01">
      <w:pPr>
        <w:rPr>
          <w:rFonts w:hint="eastAsia"/>
        </w:rPr>
      </w:pPr>
    </w:p>
    <w:p w14:paraId="52195E05" w14:textId="77777777" w:rsidR="00871E01" w:rsidRDefault="00871E01">
      <w:pPr>
        <w:rPr>
          <w:rFonts w:hint="eastAsia"/>
        </w:rPr>
      </w:pPr>
    </w:p>
    <w:p w14:paraId="3238CDE5" w14:textId="77777777" w:rsidR="00871E01" w:rsidRDefault="00871E01">
      <w:pPr>
        <w:rPr>
          <w:rFonts w:hint="eastAsia"/>
        </w:rPr>
      </w:pPr>
    </w:p>
    <w:p w14:paraId="483F8922" w14:textId="77777777" w:rsidR="00871E01" w:rsidRDefault="00871E01">
      <w:pPr>
        <w:rPr>
          <w:rFonts w:hint="eastAsia"/>
        </w:rPr>
      </w:pPr>
    </w:p>
    <w:p w14:paraId="487CA702" w14:textId="77777777" w:rsidR="00871E01" w:rsidRDefault="00871E01">
      <w:pPr>
        <w:rPr>
          <w:rFonts w:hint="eastAsia"/>
        </w:rPr>
      </w:pPr>
    </w:p>
    <w:p w14:paraId="711FC068" w14:textId="77777777" w:rsidR="00871E01" w:rsidRDefault="00871E01">
      <w:pPr>
        <w:rPr>
          <w:rFonts w:hint="eastAsia"/>
        </w:rPr>
      </w:pPr>
    </w:p>
    <w:p w14:paraId="6A2536F6" w14:textId="77777777" w:rsidR="00871E01" w:rsidRDefault="00871E01">
      <w:pPr>
        <w:rPr>
          <w:rFonts w:hint="eastAsia"/>
        </w:rPr>
      </w:pPr>
    </w:p>
    <w:p w14:paraId="30BA6BD6" w14:textId="77777777" w:rsidR="00871E01" w:rsidRDefault="00000000">
      <w:pPr>
        <w:rPr>
          <w:rFonts w:hint="eastAsia"/>
        </w:rPr>
      </w:pPr>
      <w:r>
        <w:t>forma de asignar a la lista de forma manual los valores</w:t>
      </w:r>
    </w:p>
    <w:p w14:paraId="7AC7BCDE" w14:textId="77777777" w:rsidR="00871E01" w:rsidRDefault="00000000">
      <w:pPr>
        <w:rPr>
          <w:rFonts w:hint="eastAsia"/>
        </w:rPr>
      </w:pPr>
      <w:r>
        <w:rPr>
          <w:rFonts w:hint="eastAsia"/>
        </w:rPr>
        <w:pict w14:anchorId="26D29D41">
          <v:shape id="Imagen5" o:spid="_x0000_s1031" type="#_x0000_t75" style="position:absolute;margin-left:0;margin-top:.05pt;width:425.2pt;height:18.75pt;z-index:11;mso-wrap-distance-left:0;mso-wrap-distance-top:0;mso-wrap-distance-right:0;mso-wrap-distance-bottom:0;mso-position-horizontal:center;mso-width-relative:page;mso-height-relative:page" o:allowincell="f">
            <v:imagedata r:id="rId27" o:title=""/>
            <w10:wrap type="square" side="largest"/>
          </v:shape>
        </w:pict>
      </w:r>
      <w:r>
        <w:t xml:space="preserve"> </w:t>
      </w:r>
    </w:p>
    <w:p w14:paraId="5BA57F77" w14:textId="77777777" w:rsidR="00871E01" w:rsidRDefault="00000000">
      <w:pPr>
        <w:rPr>
          <w:rFonts w:hint="eastAsia"/>
        </w:rPr>
      </w:pPr>
      <w:r>
        <w:t>se puede sumar listas</w:t>
      </w:r>
      <w:r>
        <w:rPr>
          <w:rFonts w:hint="eastAsia"/>
        </w:rPr>
        <w:t>,</w:t>
      </w:r>
      <w:r>
        <w:t xml:space="preserve"> pero no restar, ni multiplicar, dividir … solo sumar</w:t>
      </w:r>
    </w:p>
    <w:p w14:paraId="7717EAF1" w14:textId="77777777" w:rsidR="00871E01" w:rsidRDefault="00832F2C">
      <w:pPr>
        <w:rPr>
          <w:rFonts w:hint="eastAsia"/>
        </w:rPr>
      </w:pPr>
      <w:r>
        <w:pict w14:anchorId="78E77DE8">
          <v:shape id="_x0000_i1031" type="#_x0000_t75" style="width:350.9pt;height:3in">
            <v:imagedata r:id="rId28" o:title=""/>
          </v:shape>
        </w:pict>
      </w:r>
    </w:p>
    <w:p w14:paraId="6B9D2346" w14:textId="77777777" w:rsidR="00871E01" w:rsidRDefault="00871E01">
      <w:pPr>
        <w:rPr>
          <w:rFonts w:hint="eastAsia"/>
        </w:rPr>
      </w:pPr>
    </w:p>
    <w:p w14:paraId="065F1ADC" w14:textId="77777777" w:rsidR="00871E01" w:rsidRDefault="00000000">
      <w:pPr>
        <w:rPr>
          <w:rFonts w:hint="eastAsia"/>
        </w:rPr>
      </w:pPr>
      <w:r>
        <w:t xml:space="preserve">añadir elementos a la lista </w:t>
      </w:r>
      <w:proofErr w:type="spellStart"/>
      <w:r>
        <w:t>append</w:t>
      </w:r>
      <w:proofErr w:type="spellEnd"/>
      <w:r>
        <w:t xml:space="preserve"> y también </w:t>
      </w:r>
      <w:proofErr w:type="spellStart"/>
      <w:r>
        <w:t>insert</w:t>
      </w:r>
      <w:proofErr w:type="spellEnd"/>
      <w:r>
        <w:t xml:space="preserve"> diciendo </w:t>
      </w:r>
      <w:proofErr w:type="spellStart"/>
      <w:r>
        <w:t>indice</w:t>
      </w:r>
      <w:proofErr w:type="spellEnd"/>
      <w:r>
        <w:t xml:space="preserve"> y objeto a insertar. También podemos eliminar un objeto con </w:t>
      </w:r>
      <w:proofErr w:type="spellStart"/>
      <w:r>
        <w:t>remove</w:t>
      </w:r>
      <w:proofErr w:type="spellEnd"/>
      <w:r>
        <w:t xml:space="preserve">, si ya tenemos elementos con el mismo valor, solo elimina el primero que encuentra. Si queremos eliminar el ultimo valor usaremos pop o pop e </w:t>
      </w:r>
      <w:proofErr w:type="spellStart"/>
      <w:proofErr w:type="gramStart"/>
      <w:r>
        <w:t>indice</w:t>
      </w:r>
      <w:proofErr w:type="spellEnd"/>
      <w:proofErr w:type="gramEnd"/>
      <w:r>
        <w:t xml:space="preserve"> pero la diferencia es que con el pop me interesa guardar ese elemento que hemos borrado de la lista en otra variable por ejemplo y con el </w:t>
      </w:r>
      <w:proofErr w:type="spellStart"/>
      <w:r>
        <w:t>remove</w:t>
      </w:r>
      <w:proofErr w:type="spellEnd"/>
      <w:r>
        <w:t xml:space="preserve"> le elimino directamente.</w:t>
      </w:r>
    </w:p>
    <w:p w14:paraId="09962917" w14:textId="77777777" w:rsidR="00871E01" w:rsidRDefault="00871E01">
      <w:pPr>
        <w:rPr>
          <w:rFonts w:hint="eastAsia"/>
        </w:rPr>
      </w:pPr>
    </w:p>
    <w:p w14:paraId="60B30F8D" w14:textId="77777777" w:rsidR="00871E01" w:rsidRDefault="00000000">
      <w:pPr>
        <w:rPr>
          <w:rFonts w:hint="eastAsia"/>
        </w:rPr>
      </w:pPr>
      <w:r>
        <w:rPr>
          <w:rFonts w:hint="eastAsia"/>
        </w:rPr>
        <w:lastRenderedPageBreak/>
        <w:pict w14:anchorId="63D62F6E">
          <v:shape id="Imagen7" o:spid="_x0000_s1030" type="#_x0000_t75" style="position:absolute;margin-left:0;margin-top:.05pt;width:425.2pt;height:390.35pt;z-index:12;mso-wrap-distance-left:0;mso-wrap-distance-top:0;mso-wrap-distance-right:0;mso-wrap-distance-bottom:0;mso-position-horizontal:center;mso-width-relative:page;mso-height-relative:page" o:allowincell="f">
            <v:imagedata r:id="rId29" o:title=""/>
            <w10:wrap type="square" side="largest"/>
          </v:shape>
        </w:pict>
      </w:r>
    </w:p>
    <w:p w14:paraId="506876E7" w14:textId="77777777" w:rsidR="00871E01" w:rsidRDefault="00871E01">
      <w:pPr>
        <w:rPr>
          <w:rFonts w:hint="eastAsia"/>
        </w:rPr>
      </w:pPr>
    </w:p>
    <w:p w14:paraId="52A65E39" w14:textId="77777777" w:rsidR="00871E01" w:rsidRDefault="00871E01">
      <w:pPr>
        <w:rPr>
          <w:rFonts w:hint="eastAsia"/>
        </w:rPr>
      </w:pPr>
    </w:p>
    <w:p w14:paraId="53799689" w14:textId="77777777" w:rsidR="00871E01" w:rsidRDefault="00000000">
      <w:pPr>
        <w:rPr>
          <w:rFonts w:hint="eastAsia"/>
        </w:rPr>
      </w:pPr>
      <w:r>
        <w:rPr>
          <w:rFonts w:hint="eastAsia"/>
        </w:rPr>
        <w:lastRenderedPageBreak/>
        <w:pict w14:anchorId="2AE67C6F">
          <v:shape id="Imagen8" o:spid="_x0000_s1029" type="#_x0000_t75" style="position:absolute;margin-left:0;margin-top:.05pt;width:425.2pt;height:269.1pt;z-index:13;mso-wrap-distance-top:0;mso-wrap-distance-bottom:0;mso-position-horizontal:center;mso-width-relative:page;mso-height-relative:page" o:allowincell="f">
            <v:imagedata r:id="rId30" o:title=""/>
            <w10:wrap type="topAndBottom"/>
          </v:shape>
        </w:pict>
      </w:r>
      <w:r>
        <w:t xml:space="preserve">Eliminar elemento por </w:t>
      </w:r>
      <w:proofErr w:type="spellStart"/>
      <w:r>
        <w:t>indice</w:t>
      </w:r>
      <w:proofErr w:type="spellEnd"/>
      <w:r>
        <w:t xml:space="preserve"> del </w:t>
      </w:r>
      <w:proofErr w:type="spellStart"/>
      <w:r>
        <w:t>mi_lista</w:t>
      </w:r>
      <w:proofErr w:type="spellEnd"/>
      <w:r>
        <w:t>[</w:t>
      </w:r>
      <w:proofErr w:type="spellStart"/>
      <w:r>
        <w:t>indice</w:t>
      </w:r>
      <w:proofErr w:type="spellEnd"/>
      <w:r>
        <w:t>]</w:t>
      </w:r>
    </w:p>
    <w:p w14:paraId="7A90D9D6" w14:textId="77777777" w:rsidR="00871E01" w:rsidRDefault="00871E01">
      <w:pPr>
        <w:rPr>
          <w:rFonts w:hint="eastAsia"/>
        </w:rPr>
      </w:pPr>
    </w:p>
    <w:p w14:paraId="2201DF4E" w14:textId="77777777" w:rsidR="00871E01" w:rsidRDefault="00000000">
      <w:pPr>
        <w:rPr>
          <w:rFonts w:hint="eastAsia"/>
        </w:rPr>
      </w:pPr>
      <w:r>
        <w:rPr>
          <w:rFonts w:hint="eastAsia"/>
        </w:rPr>
        <w:pict w14:anchorId="67407042">
          <v:shape id="Imagen9" o:spid="_x0000_s1028" type="#_x0000_t75" style="position:absolute;margin-left:0;margin-top:.05pt;width:425.2pt;height:301.85pt;z-index:14;mso-wrap-distance-left:0;mso-wrap-distance-top:0;mso-wrap-distance-right:0;mso-wrap-distance-bottom:0;mso-position-horizontal:center;mso-width-relative:page;mso-height-relative:page" o:allowincell="f">
            <v:imagedata r:id="rId31" o:title=""/>
            <w10:wrap type="square" side="largest"/>
          </v:shape>
        </w:pict>
      </w:r>
      <w:r>
        <w:t xml:space="preserve">limpiar la lista con </w:t>
      </w:r>
      <w:proofErr w:type="spellStart"/>
      <w:r>
        <w:t>clear</w:t>
      </w:r>
      <w:proofErr w:type="spellEnd"/>
    </w:p>
    <w:p w14:paraId="3CE070DA" w14:textId="77777777" w:rsidR="00871E01" w:rsidRDefault="00832F2C">
      <w:pPr>
        <w:rPr>
          <w:rFonts w:hint="eastAsia"/>
        </w:rPr>
      </w:pPr>
      <w:r>
        <w:lastRenderedPageBreak/>
        <w:pict w14:anchorId="2E1F8E30">
          <v:shape id="_x0000_i1032" type="#_x0000_t75" style="width:248.25pt;height:238.85pt">
            <v:imagedata r:id="rId32" o:title=""/>
          </v:shape>
        </w:pict>
      </w:r>
    </w:p>
    <w:p w14:paraId="095639E9" w14:textId="77777777" w:rsidR="00871E01" w:rsidRDefault="00000000">
      <w:pPr>
        <w:rPr>
          <w:rFonts w:hint="eastAsia"/>
        </w:rPr>
      </w:pPr>
      <w:r>
        <w:rPr>
          <w:rFonts w:hint="eastAsia"/>
        </w:rPr>
        <w:pict w14:anchorId="0B9E84BB">
          <v:shape id="Imagen11" o:spid="_x0000_s1027" type="#_x0000_t75" style="position:absolute;margin-left:-.15pt;margin-top:30.25pt;width:333.05pt;height:272.25pt;z-index:15;mso-wrap-distance-top:0;mso-wrap-distance-bottom:0;mso-width-relative:page;mso-height-relative:page" o:allowincell="f">
            <v:imagedata r:id="rId33" o:title=""/>
            <w10:wrap type="topAndBottom"/>
          </v:shape>
        </w:pict>
      </w:r>
      <w:r>
        <w:t xml:space="preserve">copiar lista con </w:t>
      </w:r>
      <w:proofErr w:type="spellStart"/>
      <w:r>
        <w:t>copy</w:t>
      </w:r>
      <w:proofErr w:type="spellEnd"/>
    </w:p>
    <w:p w14:paraId="4BF84389" w14:textId="77777777" w:rsidR="00871E01" w:rsidRDefault="00871E01">
      <w:pPr>
        <w:rPr>
          <w:rFonts w:hint="eastAsia"/>
        </w:rPr>
      </w:pPr>
    </w:p>
    <w:p w14:paraId="0E43B8D6" w14:textId="77777777" w:rsidR="00871E01" w:rsidRDefault="00000000">
      <w:pPr>
        <w:rPr>
          <w:rFonts w:hint="eastAsia"/>
        </w:rPr>
      </w:pPr>
      <w:r>
        <w:t>dar la vuelta a la lista con reverse</w:t>
      </w:r>
    </w:p>
    <w:p w14:paraId="5716A9F4" w14:textId="77777777" w:rsidR="00871E01" w:rsidRDefault="00832F2C">
      <w:pPr>
        <w:rPr>
          <w:rFonts w:hint="eastAsia"/>
        </w:rPr>
      </w:pPr>
      <w:r>
        <w:lastRenderedPageBreak/>
        <w:pict w14:anchorId="5B56C3BD">
          <v:shape id="_x0000_i1033" type="#_x0000_t75" style="width:353.45pt;height:347.15pt">
            <v:imagedata r:id="rId34" o:title=""/>
          </v:shape>
        </w:pict>
      </w:r>
    </w:p>
    <w:p w14:paraId="1B82E908" w14:textId="77777777" w:rsidR="00871E01" w:rsidRDefault="00000000">
      <w:pPr>
        <w:rPr>
          <w:rFonts w:hint="eastAsia"/>
        </w:rPr>
      </w:pPr>
      <w:r>
        <w:t xml:space="preserve">si queremos ordenar la lista podemos hacerlo </w:t>
      </w:r>
      <w:proofErr w:type="spellStart"/>
      <w:r>
        <w:t>alfabeticos</w:t>
      </w:r>
      <w:proofErr w:type="spellEnd"/>
      <w:r>
        <w:t xml:space="preserve"> con </w:t>
      </w:r>
      <w:proofErr w:type="spellStart"/>
      <w:r>
        <w:t>sort</w:t>
      </w:r>
      <w:proofErr w:type="spellEnd"/>
    </w:p>
    <w:p w14:paraId="0832A742" w14:textId="77777777" w:rsidR="00871E01" w:rsidRDefault="00832F2C">
      <w:pPr>
        <w:rPr>
          <w:rFonts w:hint="eastAsia"/>
        </w:rPr>
      </w:pPr>
      <w:r>
        <w:pict w14:anchorId="2AA00047">
          <v:shape id="_x0000_i1034" type="#_x0000_t75" style="width:367.85pt;height:220.4pt">
            <v:imagedata r:id="rId35" o:title=""/>
          </v:shape>
        </w:pict>
      </w:r>
    </w:p>
    <w:p w14:paraId="1A47502B" w14:textId="77777777" w:rsidR="00871E01" w:rsidRDefault="00000000">
      <w:pPr>
        <w:rPr>
          <w:rFonts w:hint="eastAsia"/>
        </w:rPr>
      </w:pPr>
      <w:r>
        <w:t xml:space="preserve">mostrar rango de la lista que le indiquemos con los </w:t>
      </w:r>
      <w:proofErr w:type="spellStart"/>
      <w:r>
        <w:t>indices</w:t>
      </w:r>
      <w:proofErr w:type="spellEnd"/>
      <w:r>
        <w:t xml:space="preserve"> </w:t>
      </w:r>
      <w:proofErr w:type="spellStart"/>
      <w:r>
        <w:t>tambien</w:t>
      </w:r>
      <w:proofErr w:type="spellEnd"/>
      <w:r>
        <w:t xml:space="preserve"> llamado </w:t>
      </w:r>
      <w:proofErr w:type="spellStart"/>
      <w:r>
        <w:t>slices</w:t>
      </w:r>
      <w:proofErr w:type="spellEnd"/>
      <w:r>
        <w:t xml:space="preserve"> (</w:t>
      </w:r>
      <w:proofErr w:type="spellStart"/>
      <w:r>
        <w:t>sublista</w:t>
      </w:r>
      <w:proofErr w:type="spellEnd"/>
      <w:r>
        <w:t>)</w:t>
      </w:r>
    </w:p>
    <w:p w14:paraId="3CDB3625" w14:textId="77777777" w:rsidR="00871E01" w:rsidRDefault="00832F2C">
      <w:pPr>
        <w:rPr>
          <w:rFonts w:hint="eastAsia"/>
        </w:rPr>
      </w:pPr>
      <w:r>
        <w:lastRenderedPageBreak/>
        <w:pict w14:anchorId="57377CBB">
          <v:shape id="_x0000_i1035" type="#_x0000_t75" style="width:367.85pt;height:220.7pt">
            <v:imagedata r:id="rId36" o:title=""/>
          </v:shape>
        </w:pict>
      </w:r>
    </w:p>
    <w:p w14:paraId="40B90FF2" w14:textId="77777777" w:rsidR="00871E01" w:rsidRDefault="00000000">
      <w:pPr>
        <w:rPr>
          <w:rFonts w:hint="eastAsia"/>
          <w:highlight w:val="green"/>
        </w:rPr>
      </w:pPr>
      <w:r>
        <w:rPr>
          <w:highlight w:val="green"/>
        </w:rPr>
        <w:t>TUPLAS</w:t>
      </w:r>
    </w:p>
    <w:p w14:paraId="16A57CFA" w14:textId="77777777" w:rsidR="00871E01" w:rsidRDefault="00000000">
      <w:pPr>
        <w:rPr>
          <w:rFonts w:hint="eastAsia"/>
        </w:rPr>
      </w:pPr>
      <w:r>
        <w:t xml:space="preserve">Una tupla se diferencia de la lista es que inmutable, una vez que se </w:t>
      </w:r>
      <w:proofErr w:type="spellStart"/>
      <w:r>
        <w:t>inicialize</w:t>
      </w:r>
      <w:proofErr w:type="spellEnd"/>
      <w:r>
        <w:t xml:space="preserve"> la tupla no deja ni cambiar valores ni insertar </w:t>
      </w:r>
      <w:proofErr w:type="spellStart"/>
      <w:r>
        <w:t>mas</w:t>
      </w:r>
      <w:proofErr w:type="spellEnd"/>
      <w:r>
        <w:t xml:space="preserve"> valores</w:t>
      </w:r>
    </w:p>
    <w:p w14:paraId="65B82FED" w14:textId="77777777" w:rsidR="00871E01" w:rsidRDefault="00832F2C">
      <w:pPr>
        <w:rPr>
          <w:rFonts w:hint="eastAsia"/>
        </w:rPr>
      </w:pPr>
      <w:r>
        <w:pict w14:anchorId="06B90314">
          <v:shape id="_x0000_i1036" type="#_x0000_t75" style="width:256.4pt;height:66.05pt">
            <v:imagedata r:id="rId37" o:title=""/>
          </v:shape>
        </w:pict>
      </w:r>
    </w:p>
    <w:p w14:paraId="66137E46" w14:textId="77777777" w:rsidR="00871E01" w:rsidRDefault="00832F2C">
      <w:pPr>
        <w:rPr>
          <w:rFonts w:hint="eastAsia"/>
        </w:rPr>
      </w:pPr>
      <w:r>
        <w:pict w14:anchorId="02B7D463">
          <v:shape id="_x0000_i1037" type="#_x0000_t75" style="width:263.9pt;height:187.2pt">
            <v:imagedata r:id="rId38" o:title=""/>
          </v:shape>
        </w:pict>
      </w:r>
    </w:p>
    <w:p w14:paraId="14E021D8" w14:textId="77777777" w:rsidR="00871E01" w:rsidRDefault="00000000">
      <w:pPr>
        <w:rPr>
          <w:rFonts w:hint="eastAsia"/>
        </w:rPr>
      </w:pPr>
      <w:r>
        <w:t>Forma de acceder a los valores</w:t>
      </w:r>
    </w:p>
    <w:p w14:paraId="757F09D9" w14:textId="77777777" w:rsidR="00871E01" w:rsidRDefault="00832F2C">
      <w:pPr>
        <w:rPr>
          <w:rFonts w:hint="eastAsia"/>
        </w:rPr>
      </w:pPr>
      <w:r>
        <w:lastRenderedPageBreak/>
        <w:pict w14:anchorId="615B7D54">
          <v:shape id="_x0000_i1038" type="#_x0000_t75" style="width:425.1pt;height:537.8pt">
            <v:imagedata r:id="rId39" o:title=""/>
          </v:shape>
        </w:pict>
      </w:r>
    </w:p>
    <w:p w14:paraId="25A9B462" w14:textId="77777777" w:rsidR="00871E01" w:rsidRDefault="00000000">
      <w:pPr>
        <w:rPr>
          <w:rFonts w:hint="eastAsia"/>
        </w:rPr>
      </w:pPr>
      <w:proofErr w:type="gramStart"/>
      <w:r>
        <w:t>La tuplas</w:t>
      </w:r>
      <w:proofErr w:type="gramEnd"/>
      <w:r>
        <w:t xml:space="preserve"> permite </w:t>
      </w:r>
      <w:proofErr w:type="spellStart"/>
      <w:r>
        <w:t>count</w:t>
      </w:r>
      <w:proofErr w:type="spellEnd"/>
      <w:r>
        <w:t xml:space="preserve"> e </w:t>
      </w:r>
      <w:proofErr w:type="spellStart"/>
      <w:r>
        <w:t>index</w:t>
      </w:r>
      <w:proofErr w:type="spellEnd"/>
    </w:p>
    <w:p w14:paraId="7A79D277" w14:textId="77777777" w:rsidR="00871E01" w:rsidRDefault="00832F2C">
      <w:pPr>
        <w:rPr>
          <w:rFonts w:hint="eastAsia"/>
        </w:rPr>
      </w:pPr>
      <w:r>
        <w:pict w14:anchorId="0DE3F589">
          <v:shape id="_x0000_i1039" type="#_x0000_t75" style="width:424.8pt;height:130.85pt">
            <v:imagedata r:id="rId40" o:title=""/>
          </v:shape>
        </w:pict>
      </w:r>
    </w:p>
    <w:p w14:paraId="2E8C0848" w14:textId="77777777" w:rsidR="00871E01" w:rsidRDefault="00000000">
      <w:pPr>
        <w:rPr>
          <w:rFonts w:hint="eastAsia"/>
        </w:rPr>
      </w:pPr>
      <w:r>
        <w:lastRenderedPageBreak/>
        <w:t xml:space="preserve">Te permite </w:t>
      </w:r>
      <w:proofErr w:type="spellStart"/>
      <w:r>
        <w:t>tambien</w:t>
      </w:r>
      <w:proofErr w:type="spellEnd"/>
      <w:r>
        <w:t xml:space="preserve"> mostrar lo que queramos con los </w:t>
      </w:r>
      <w:proofErr w:type="spellStart"/>
      <w:r>
        <w:t>slices</w:t>
      </w:r>
      <w:proofErr w:type="spellEnd"/>
    </w:p>
    <w:p w14:paraId="4D267F1B" w14:textId="77777777" w:rsidR="00871E01" w:rsidRDefault="00832F2C">
      <w:pPr>
        <w:rPr>
          <w:rFonts w:hint="eastAsia"/>
        </w:rPr>
      </w:pPr>
      <w:r>
        <w:pict w14:anchorId="7D4F301A">
          <v:shape id="_x0000_i1040" type="#_x0000_t75" style="width:217.25pt;height:170pt">
            <v:imagedata r:id="rId41" o:title=""/>
          </v:shape>
        </w:pict>
      </w:r>
    </w:p>
    <w:p w14:paraId="58E71D8D" w14:textId="77777777" w:rsidR="00871E01" w:rsidRDefault="00000000">
      <w:pPr>
        <w:rPr>
          <w:rFonts w:hint="eastAsia"/>
        </w:rPr>
      </w:pPr>
      <w:r>
        <w:t xml:space="preserve">Podemos borrar la tupla, no es vaciar la tupla es borrar la variable </w:t>
      </w:r>
    </w:p>
    <w:p w14:paraId="356595E5" w14:textId="77777777" w:rsidR="00871E01" w:rsidRDefault="00832F2C">
      <w:pPr>
        <w:rPr>
          <w:rFonts w:hint="eastAsia"/>
        </w:rPr>
      </w:pPr>
      <w:r>
        <w:pict w14:anchorId="61F56382">
          <v:shape id="_x0000_i1041" type="#_x0000_t75" style="width:120.5pt;height:41.95pt">
            <v:imagedata r:id="rId42" o:title=""/>
          </v:shape>
        </w:pict>
      </w:r>
    </w:p>
    <w:p w14:paraId="15344CB5" w14:textId="77777777" w:rsidR="00871E01" w:rsidRDefault="00000000">
      <w:pPr>
        <w:rPr>
          <w:rFonts w:hint="eastAsia"/>
          <w:color w:val="auto"/>
          <w:highlight w:val="green"/>
        </w:rPr>
      </w:pPr>
      <w:r>
        <w:rPr>
          <w:color w:val="auto"/>
          <w:highlight w:val="green"/>
        </w:rPr>
        <w:t>Sets o conjuntos</w:t>
      </w:r>
    </w:p>
    <w:p w14:paraId="126F7F6B" w14:textId="77777777" w:rsidR="00871E01" w:rsidRDefault="00000000">
      <w:pPr>
        <w:rPr>
          <w:rFonts w:hint="eastAsia"/>
          <w:color w:val="auto"/>
        </w:rPr>
      </w:pPr>
      <w:r>
        <w:rPr>
          <w:color w:val="auto"/>
        </w:rPr>
        <w:t xml:space="preserve">Dentro del </w:t>
      </w:r>
      <w:proofErr w:type="spellStart"/>
      <w:r>
        <w:rPr>
          <w:color w:val="auto"/>
        </w:rPr>
        <w:t>conjuto</w:t>
      </w:r>
      <w:proofErr w:type="spellEnd"/>
      <w:r>
        <w:rPr>
          <w:color w:val="auto"/>
        </w:rPr>
        <w:t xml:space="preserve"> de datos no se pueden repetir valores</w:t>
      </w:r>
    </w:p>
    <w:p w14:paraId="5A77E02B" w14:textId="77777777" w:rsidR="00871E01" w:rsidRDefault="00832F2C">
      <w:pPr>
        <w:rPr>
          <w:rFonts w:hint="eastAsia"/>
        </w:rPr>
      </w:pPr>
      <w:r>
        <w:pict w14:anchorId="1DF75B0E">
          <v:shape id="_x0000_i1042" type="#_x0000_t75" style="width:235.7pt;height:157.75pt">
            <v:imagedata r:id="rId43" o:title=""/>
          </v:shape>
        </w:pict>
      </w:r>
    </w:p>
    <w:p w14:paraId="43DFC995" w14:textId="77777777" w:rsidR="00871E01" w:rsidRDefault="00832F2C">
      <w:pPr>
        <w:rPr>
          <w:rFonts w:hint="eastAsia"/>
        </w:rPr>
      </w:pPr>
      <w:r>
        <w:lastRenderedPageBreak/>
        <w:pict w14:anchorId="356CDFFC">
          <v:shape id="_x0000_i1043" type="#_x0000_t75" style="width:317.45pt;height:261.1pt">
            <v:imagedata r:id="rId44" o:title=""/>
          </v:shape>
        </w:pict>
      </w:r>
    </w:p>
    <w:p w14:paraId="7B452B8C" w14:textId="77777777" w:rsidR="00871E01" w:rsidRDefault="00000000">
      <w:pPr>
        <w:rPr>
          <w:rFonts w:hint="eastAsia"/>
        </w:rPr>
      </w:pPr>
      <w:r>
        <w:t xml:space="preserve">Como vemos en el ejemplo si lo inicializamos </w:t>
      </w:r>
      <w:proofErr w:type="spellStart"/>
      <w:r>
        <w:t>mi_set</w:t>
      </w:r>
      <w:proofErr w:type="spellEnd"/>
      <w:r>
        <w:t xml:space="preserve">= {} nos indica que es un diccionario, como el tipado de </w:t>
      </w:r>
      <w:proofErr w:type="spellStart"/>
      <w:r>
        <w:t>python</w:t>
      </w:r>
      <w:proofErr w:type="spellEnd"/>
      <w:r>
        <w:t xml:space="preserve"> es débil en el momento que rellenemos el set no indicara que es un set en vez de un diccionario. Ver ejemplo</w:t>
      </w:r>
    </w:p>
    <w:p w14:paraId="27A49292" w14:textId="77777777" w:rsidR="00871E01" w:rsidRDefault="00832F2C">
      <w:pPr>
        <w:rPr>
          <w:rFonts w:hint="eastAsia"/>
        </w:rPr>
      </w:pPr>
      <w:r>
        <w:pict w14:anchorId="2CD98D5B">
          <v:shape id="_x0000_i1044" type="#_x0000_t75" style="width:339.65pt;height:288.95pt">
            <v:imagedata r:id="rId45" o:title=""/>
          </v:shape>
        </w:pict>
      </w:r>
    </w:p>
    <w:p w14:paraId="6F97B67D" w14:textId="77777777" w:rsidR="00871E01" w:rsidRDefault="00000000">
      <w:pPr>
        <w:rPr>
          <w:rFonts w:hint="eastAsia"/>
        </w:rPr>
      </w:pPr>
      <w:r>
        <w:t xml:space="preserve">En </w:t>
      </w:r>
      <w:proofErr w:type="gramStart"/>
      <w:r>
        <w:t>un sets</w:t>
      </w:r>
      <w:proofErr w:type="gramEnd"/>
      <w:r>
        <w:t xml:space="preserve"> no existe un orden establecido para sus elementos, por lo tanto no podemos</w:t>
      </w:r>
    </w:p>
    <w:p w14:paraId="2A40D63E" w14:textId="77777777" w:rsidR="00871E01" w:rsidRDefault="00000000">
      <w:pPr>
        <w:rPr>
          <w:rFonts w:hint="eastAsia"/>
        </w:rPr>
      </w:pPr>
      <w:r>
        <w:t>acceder a un elemento en concreto.</w:t>
      </w:r>
    </w:p>
    <w:p w14:paraId="1467D3AE" w14:textId="77777777" w:rsidR="00871E01" w:rsidRDefault="00000000">
      <w:pPr>
        <w:rPr>
          <w:rFonts w:hint="eastAsia"/>
        </w:rPr>
      </w:pPr>
      <w:r>
        <w:t>De este hecho se deriva igualmente que no podemos modificar un elemento existente,</w:t>
      </w:r>
    </w:p>
    <w:p w14:paraId="6E3074CD" w14:textId="77777777" w:rsidR="00871E01" w:rsidRDefault="00000000">
      <w:pPr>
        <w:rPr>
          <w:rFonts w:hint="eastAsia"/>
        </w:rPr>
      </w:pPr>
      <w:r>
        <w:t xml:space="preserve">ya que ni siquiera tenemos acceso al mismo. </w:t>
      </w:r>
    </w:p>
    <w:p w14:paraId="53FDDE53" w14:textId="77777777" w:rsidR="00871E01" w:rsidRDefault="00832F2C">
      <w:pPr>
        <w:rPr>
          <w:rFonts w:hint="eastAsia"/>
        </w:rPr>
      </w:pPr>
      <w:r>
        <w:lastRenderedPageBreak/>
        <w:pict w14:anchorId="3110A87D">
          <v:shape id="_x0000_i1045" type="#_x0000_t75" style="width:314.9pt;height:293.95pt">
            <v:imagedata r:id="rId46" o:title=""/>
          </v:shape>
        </w:pict>
      </w:r>
    </w:p>
    <w:p w14:paraId="4D46E7C0" w14:textId="77777777" w:rsidR="00871E01" w:rsidRDefault="00000000">
      <w:pPr>
        <w:rPr>
          <w:rFonts w:hint="eastAsia"/>
        </w:rPr>
      </w:pPr>
      <w:proofErr w:type="spellStart"/>
      <w:r>
        <w:t>Busqueda</w:t>
      </w:r>
      <w:proofErr w:type="spellEnd"/>
      <w:r>
        <w:t xml:space="preserve"> de elementos en los sets, lo cual devuelve true o false</w:t>
      </w:r>
    </w:p>
    <w:p w14:paraId="3435832C" w14:textId="77777777" w:rsidR="00871E01" w:rsidRDefault="00832F2C">
      <w:pPr>
        <w:rPr>
          <w:rFonts w:hint="eastAsia"/>
        </w:rPr>
      </w:pPr>
      <w:r>
        <w:pict w14:anchorId="671C8160">
          <v:shape id="_x0000_i1046" type="#_x0000_t75" style="width:211.6pt;height:46.65pt">
            <v:imagedata r:id="rId47" o:title=""/>
          </v:shape>
        </w:pict>
      </w:r>
    </w:p>
    <w:p w14:paraId="03F60156" w14:textId="77777777" w:rsidR="00871E01" w:rsidRDefault="00000000">
      <w:pPr>
        <w:rPr>
          <w:rFonts w:hint="eastAsia"/>
        </w:rPr>
      </w:pPr>
      <w:r>
        <w:t>También podemos eliminar datos</w:t>
      </w:r>
    </w:p>
    <w:p w14:paraId="0F9DE543" w14:textId="77777777" w:rsidR="00871E01" w:rsidRDefault="00832F2C">
      <w:pPr>
        <w:rPr>
          <w:rFonts w:hint="eastAsia"/>
        </w:rPr>
      </w:pPr>
      <w:r>
        <w:pict w14:anchorId="4B9C2208">
          <v:shape id="_x0000_i1047" type="#_x0000_t75" style="width:190.65pt;height:49.75pt">
            <v:imagedata r:id="rId48" o:title=""/>
          </v:shape>
        </w:pict>
      </w:r>
    </w:p>
    <w:p w14:paraId="3770E47A" w14:textId="77777777" w:rsidR="00871E01" w:rsidRDefault="00000000">
      <w:pPr>
        <w:rPr>
          <w:rFonts w:hint="eastAsia"/>
        </w:rPr>
      </w:pPr>
      <w:r>
        <w:t xml:space="preserve">Podemos eliminar todos los datos del set con </w:t>
      </w:r>
      <w:proofErr w:type="spellStart"/>
      <w:r>
        <w:t>clear</w:t>
      </w:r>
      <w:proofErr w:type="spellEnd"/>
      <w:r>
        <w:t xml:space="preserve"> y eliminar con del</w:t>
      </w:r>
    </w:p>
    <w:p w14:paraId="00F9EB73" w14:textId="77777777" w:rsidR="00871E01" w:rsidRDefault="00832F2C">
      <w:pPr>
        <w:rPr>
          <w:rFonts w:hint="eastAsia"/>
        </w:rPr>
      </w:pPr>
      <w:r>
        <w:pict w14:anchorId="3FD264CC">
          <v:shape id="_x0000_i1048" type="#_x0000_t75" style="width:148.05pt;height:69.5pt">
            <v:imagedata r:id="rId49" o:title=""/>
          </v:shape>
        </w:pict>
      </w:r>
    </w:p>
    <w:p w14:paraId="0ECA4710" w14:textId="77777777" w:rsidR="00871E01" w:rsidRDefault="00000000">
      <w:pPr>
        <w:rPr>
          <w:rFonts w:hint="eastAsia"/>
        </w:rPr>
      </w:pPr>
      <w:r>
        <w:t xml:space="preserve">Se puede unir dos sets con </w:t>
      </w:r>
      <w:proofErr w:type="spellStart"/>
      <w:r>
        <w:t>union</w:t>
      </w:r>
      <w:proofErr w:type="spellEnd"/>
    </w:p>
    <w:p w14:paraId="0114F1B5" w14:textId="77777777" w:rsidR="00871E01" w:rsidRDefault="00832F2C">
      <w:pPr>
        <w:rPr>
          <w:rFonts w:hint="eastAsia"/>
        </w:rPr>
      </w:pPr>
      <w:r>
        <w:pict w14:anchorId="0571C26D">
          <v:shape id="_x0000_i1049" type="#_x0000_t75" style="width:262.95pt;height:46.65pt">
            <v:imagedata r:id="rId50" o:title=""/>
          </v:shape>
        </w:pict>
      </w:r>
    </w:p>
    <w:p w14:paraId="1B8950E9" w14:textId="77777777" w:rsidR="00871E01" w:rsidRDefault="00000000">
      <w:pPr>
        <w:rPr>
          <w:rFonts w:hint="eastAsia"/>
        </w:rPr>
      </w:pPr>
      <w:r>
        <w:t>Y se puede hacer la diferencia</w:t>
      </w:r>
    </w:p>
    <w:p w14:paraId="7DF1B38D" w14:textId="77777777" w:rsidR="00871E01" w:rsidRDefault="00832F2C">
      <w:pPr>
        <w:rPr>
          <w:rFonts w:hint="eastAsia"/>
        </w:rPr>
      </w:pPr>
      <w:r>
        <w:pict w14:anchorId="783C7AAE">
          <v:shape id="_x0000_i1050" type="#_x0000_t75" style="width:425.1pt;height:36.65pt">
            <v:imagedata r:id="rId51" o:title=""/>
          </v:shape>
        </w:pict>
      </w:r>
    </w:p>
    <w:p w14:paraId="3C821F0F" w14:textId="77777777" w:rsidR="00871E01" w:rsidRDefault="00000000">
      <w:pPr>
        <w:rPr>
          <w:rFonts w:hint="eastAsia"/>
          <w:b/>
          <w:bCs/>
          <w:highlight w:val="green"/>
          <w:u w:val="single"/>
        </w:rPr>
      </w:pPr>
      <w:r>
        <w:rPr>
          <w:b/>
          <w:bCs/>
          <w:highlight w:val="green"/>
          <w:u w:val="single"/>
        </w:rPr>
        <w:lastRenderedPageBreak/>
        <w:t>Diccionarios</w:t>
      </w:r>
    </w:p>
    <w:p w14:paraId="66EE5F95" w14:textId="77777777" w:rsidR="00871E01" w:rsidRDefault="00832F2C">
      <w:pPr>
        <w:rPr>
          <w:rFonts w:hint="eastAsia"/>
          <w:b/>
          <w:bCs/>
          <w:highlight w:val="green"/>
          <w:u w:val="single"/>
        </w:rPr>
      </w:pPr>
      <w:r>
        <w:pict w14:anchorId="433B500F">
          <v:shape id="_x0000_i1051" type="#_x0000_t75" style="width:295.5pt;height:103.95pt">
            <v:imagedata r:id="rId52" o:title=""/>
          </v:shape>
        </w:pict>
      </w:r>
    </w:p>
    <w:p w14:paraId="61D5CEDD" w14:textId="77777777" w:rsidR="00871E01" w:rsidRDefault="00000000">
      <w:pPr>
        <w:rPr>
          <w:rFonts w:hint="eastAsia"/>
        </w:rPr>
      </w:pPr>
      <w:r>
        <w:t xml:space="preserve">La forma de entender esto es </w:t>
      </w:r>
      <w:proofErr w:type="spellStart"/>
      <w:proofErr w:type="gramStart"/>
      <w:r>
        <w:t>clave:valor</w:t>
      </w:r>
      <w:proofErr w:type="spellEnd"/>
      <w:proofErr w:type="gramEnd"/>
    </w:p>
    <w:p w14:paraId="626DD82A" w14:textId="77777777" w:rsidR="00871E01" w:rsidRDefault="00832F2C">
      <w:pPr>
        <w:rPr>
          <w:rFonts w:hint="eastAsia"/>
        </w:rPr>
      </w:pPr>
      <w:r>
        <w:pict w14:anchorId="557B2A30">
          <v:shape id="_x0000_i1052" type="#_x0000_t75" style="width:424.5pt;height:25.05pt">
            <v:imagedata r:id="rId53" o:title=""/>
          </v:shape>
        </w:pict>
      </w:r>
    </w:p>
    <w:p w14:paraId="2B0AA1F8" w14:textId="77777777" w:rsidR="00871E01" w:rsidRDefault="00000000">
      <w:pPr>
        <w:rPr>
          <w:rFonts w:hint="eastAsia"/>
        </w:rPr>
      </w:pPr>
      <w:r>
        <w:t xml:space="preserve">Posibilidad de </w:t>
      </w:r>
      <w:proofErr w:type="spellStart"/>
      <w:r>
        <w:t>mezclarde</w:t>
      </w:r>
      <w:proofErr w:type="spellEnd"/>
      <w:r>
        <w:t xml:space="preserve"> conceptos, dentro de un diccionario podemos meter un set o lo que necesitamos</w:t>
      </w:r>
    </w:p>
    <w:p w14:paraId="51F47159" w14:textId="77777777" w:rsidR="00871E01" w:rsidRDefault="00832F2C">
      <w:pPr>
        <w:rPr>
          <w:rFonts w:hint="eastAsia"/>
        </w:rPr>
      </w:pPr>
      <w:r>
        <w:pict w14:anchorId="710E4C00">
          <v:shape id="_x0000_i1053" type="#_x0000_t75" style="width:424.8pt;height:153.1pt">
            <v:imagedata r:id="rId54" o:title=""/>
          </v:shape>
        </w:pict>
      </w:r>
    </w:p>
    <w:p w14:paraId="29AD3D66" w14:textId="77777777" w:rsidR="00871E01" w:rsidRDefault="00000000">
      <w:pPr>
        <w:rPr>
          <w:rFonts w:hint="eastAsia"/>
        </w:rPr>
      </w:pPr>
      <w:r>
        <w:t>Para acceder al valor en este caso imprime Juan</w:t>
      </w:r>
    </w:p>
    <w:p w14:paraId="76193244" w14:textId="77777777" w:rsidR="00871E01" w:rsidRDefault="00832F2C">
      <w:pPr>
        <w:rPr>
          <w:rFonts w:hint="eastAsia"/>
        </w:rPr>
      </w:pPr>
      <w:r>
        <w:pict w14:anchorId="4C8690AA">
          <v:shape id="_x0000_i1054" type="#_x0000_t75" style="width:425.1pt;height:83.9pt">
            <v:imagedata r:id="rId55" o:title=""/>
          </v:shape>
        </w:pict>
      </w:r>
    </w:p>
    <w:p w14:paraId="3FAA4E18" w14:textId="77777777" w:rsidR="00871E01" w:rsidRDefault="00000000">
      <w:pPr>
        <w:rPr>
          <w:rFonts w:hint="eastAsia"/>
        </w:rPr>
      </w:pPr>
      <w:r>
        <w:t>Cambiamos el valor que tiene una clave</w:t>
      </w:r>
    </w:p>
    <w:p w14:paraId="0382BE12" w14:textId="77777777" w:rsidR="00871E01" w:rsidRDefault="00832F2C">
      <w:pPr>
        <w:rPr>
          <w:rFonts w:hint="eastAsia"/>
          <w:b/>
          <w:bCs/>
          <w:highlight w:val="green"/>
          <w:u w:val="single"/>
        </w:rPr>
      </w:pPr>
      <w:r>
        <w:pict w14:anchorId="61689C8D">
          <v:shape id="_x0000_i1055" type="#_x0000_t75" style="width:425.1pt;height:67.95pt">
            <v:imagedata r:id="rId56" o:title=""/>
          </v:shape>
        </w:pict>
      </w:r>
    </w:p>
    <w:p w14:paraId="49C279BA" w14:textId="77777777" w:rsidR="00871E01" w:rsidRDefault="00000000">
      <w:pPr>
        <w:rPr>
          <w:rFonts w:hint="eastAsia"/>
        </w:rPr>
      </w:pPr>
      <w:r>
        <w:t>Añadimos datos al diccionario</w:t>
      </w:r>
    </w:p>
    <w:p w14:paraId="44C4AF75" w14:textId="77777777" w:rsidR="00871E01" w:rsidRDefault="00832F2C">
      <w:pPr>
        <w:rPr>
          <w:rFonts w:hint="eastAsia"/>
        </w:rPr>
      </w:pPr>
      <w:r>
        <w:pict w14:anchorId="054AC26A">
          <v:shape id="_x0000_i1056" type="#_x0000_t75" style="width:424.8pt;height:69.2pt">
            <v:imagedata r:id="rId57" o:title=""/>
          </v:shape>
        </w:pict>
      </w:r>
    </w:p>
    <w:p w14:paraId="488C0201" w14:textId="77777777" w:rsidR="00871E01" w:rsidRDefault="00000000">
      <w:pPr>
        <w:rPr>
          <w:rFonts w:hint="eastAsia"/>
        </w:rPr>
      </w:pPr>
      <w:r>
        <w:lastRenderedPageBreak/>
        <w:t>Borrar elemento</w:t>
      </w:r>
    </w:p>
    <w:p w14:paraId="3E35CCC9" w14:textId="77777777" w:rsidR="00871E01" w:rsidRDefault="00832F2C">
      <w:pPr>
        <w:rPr>
          <w:rFonts w:hint="eastAsia"/>
          <w:b/>
          <w:bCs/>
          <w:highlight w:val="green"/>
          <w:u w:val="single"/>
        </w:rPr>
      </w:pPr>
      <w:r>
        <w:pict w14:anchorId="20111348">
          <v:shape id="_x0000_i1057" type="#_x0000_t75" style="width:424.5pt;height:78.55pt">
            <v:imagedata r:id="rId58" o:title=""/>
          </v:shape>
        </w:pict>
      </w:r>
    </w:p>
    <w:p w14:paraId="30FE0E7E" w14:textId="77777777" w:rsidR="00871E01" w:rsidRDefault="00000000">
      <w:pPr>
        <w:rPr>
          <w:rFonts w:hint="eastAsia"/>
        </w:rPr>
      </w:pPr>
      <w:r>
        <w:t xml:space="preserve">Si buscamos por la clave nos </w:t>
      </w:r>
      <w:proofErr w:type="spellStart"/>
      <w:r>
        <w:t>devuleve</w:t>
      </w:r>
      <w:proofErr w:type="spellEnd"/>
      <w:r>
        <w:t xml:space="preserve"> true en el caso de nombre y false en el caso de Juan</w:t>
      </w:r>
    </w:p>
    <w:p w14:paraId="1D7EB897" w14:textId="77777777" w:rsidR="00871E01" w:rsidRDefault="00832F2C">
      <w:pPr>
        <w:rPr>
          <w:rFonts w:hint="eastAsia"/>
          <w:b/>
          <w:bCs/>
          <w:highlight w:val="green"/>
          <w:u w:val="single"/>
        </w:rPr>
      </w:pPr>
      <w:r>
        <w:pict w14:anchorId="4A1D8287">
          <v:shape id="_x0000_i1058" type="#_x0000_t75" style="width:425.1pt;height:62pt">
            <v:imagedata r:id="rId59" o:title=""/>
          </v:shape>
        </w:pict>
      </w:r>
    </w:p>
    <w:p w14:paraId="217C30E7" w14:textId="77777777" w:rsidR="00871E01" w:rsidRDefault="00000000">
      <w:pPr>
        <w:rPr>
          <w:rFonts w:hint="eastAsia"/>
        </w:rPr>
      </w:pPr>
      <w:r>
        <w:t>Operaciones con diccionarios</w:t>
      </w:r>
    </w:p>
    <w:p w14:paraId="346CE2AA" w14:textId="77777777" w:rsidR="00871E01" w:rsidRDefault="00000000">
      <w:pPr>
        <w:rPr>
          <w:rFonts w:hint="eastAsia"/>
        </w:rPr>
      </w:pPr>
      <w:proofErr w:type="spellStart"/>
      <w:r>
        <w:t>Items</w:t>
      </w:r>
      <w:proofErr w:type="spellEnd"/>
      <w:r>
        <w:t xml:space="preserve"> --&gt; devuelvo solo los valores</w:t>
      </w:r>
    </w:p>
    <w:p w14:paraId="504057F1" w14:textId="77777777" w:rsidR="00871E01" w:rsidRDefault="00000000">
      <w:pPr>
        <w:rPr>
          <w:rFonts w:hint="eastAsia"/>
        </w:rPr>
      </w:pPr>
      <w:proofErr w:type="spellStart"/>
      <w:r>
        <w:t>Keys</w:t>
      </w:r>
      <w:proofErr w:type="spellEnd"/>
      <w:r>
        <w:t xml:space="preserve"> --&gt; devuelvo solo las claves</w:t>
      </w:r>
    </w:p>
    <w:p w14:paraId="4F7A9DA1" w14:textId="77777777" w:rsidR="00871E01" w:rsidRDefault="00000000">
      <w:pPr>
        <w:rPr>
          <w:rFonts w:hint="eastAsia"/>
        </w:rPr>
      </w:pPr>
      <w:r>
        <w:t>Clear --&gt; limpiar</w:t>
      </w:r>
    </w:p>
    <w:p w14:paraId="2DFE049A" w14:textId="77777777" w:rsidR="00871E01" w:rsidRDefault="00000000">
      <w:pPr>
        <w:rPr>
          <w:rFonts w:hint="eastAsia"/>
        </w:rPr>
      </w:pPr>
      <w:proofErr w:type="spellStart"/>
      <w:r>
        <w:t>Copy</w:t>
      </w:r>
      <w:proofErr w:type="spellEnd"/>
      <w:r>
        <w:t xml:space="preserve"> --&gt; copiar diccionario</w:t>
      </w:r>
    </w:p>
    <w:p w14:paraId="05035CFE" w14:textId="77777777" w:rsidR="00871E01" w:rsidRDefault="00000000">
      <w:pPr>
        <w:rPr>
          <w:rFonts w:hint="eastAsia"/>
        </w:rPr>
      </w:pPr>
      <w:proofErr w:type="spellStart"/>
      <w:r>
        <w:t>etc</w:t>
      </w:r>
      <w:proofErr w:type="spellEnd"/>
    </w:p>
    <w:p w14:paraId="6D1335F7" w14:textId="77777777" w:rsidR="00871E01" w:rsidRDefault="00832F2C">
      <w:pPr>
        <w:rPr>
          <w:rFonts w:hint="eastAsia"/>
          <w:b/>
          <w:bCs/>
          <w:highlight w:val="green"/>
          <w:u w:val="single"/>
        </w:rPr>
      </w:pPr>
      <w:r>
        <w:pict w14:anchorId="692558EC">
          <v:shape id="_x0000_i1059" type="#_x0000_t75" style="width:425.1pt;height:271.7pt">
            <v:imagedata r:id="rId60" o:title=""/>
          </v:shape>
        </w:pict>
      </w:r>
    </w:p>
    <w:p w14:paraId="150A3FB1" w14:textId="77777777" w:rsidR="00871E01" w:rsidRDefault="00832F2C">
      <w:pPr>
        <w:rPr>
          <w:rFonts w:hint="eastAsia"/>
        </w:rPr>
      </w:pPr>
      <w:r>
        <w:pict w14:anchorId="58D13471">
          <v:shape id="_x0000_i1060" type="#_x0000_t75" style="width:424.8pt;height:66.05pt">
            <v:imagedata r:id="rId61" o:title=""/>
          </v:shape>
        </w:pict>
      </w:r>
    </w:p>
    <w:p w14:paraId="453A1FA0" w14:textId="77777777" w:rsidR="00871E01" w:rsidRDefault="00000000">
      <w:pPr>
        <w:rPr>
          <w:rFonts w:hint="eastAsia"/>
        </w:rPr>
      </w:pPr>
      <w:proofErr w:type="spellStart"/>
      <w:r>
        <w:rPr>
          <w:lang w:val="en-US" w:eastAsia="zh-CN"/>
        </w:rPr>
        <w:lastRenderedPageBreak/>
        <w:t>copiar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el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diccionario</w:t>
      </w:r>
      <w:proofErr w:type="spellEnd"/>
      <w:r>
        <w:rPr>
          <w:lang w:val="en-US" w:eastAsia="zh-CN"/>
        </w:rPr>
        <w:t xml:space="preserve"> </w:t>
      </w:r>
      <w:proofErr w:type="spellStart"/>
      <w:r>
        <w:rPr>
          <w:lang w:val="en-US" w:eastAsia="zh-CN"/>
        </w:rPr>
        <w:t>unicamente</w:t>
      </w:r>
      <w:proofErr w:type="spellEnd"/>
      <w:r>
        <w:rPr>
          <w:lang w:val="en-US" w:eastAsia="zh-CN"/>
        </w:rPr>
        <w:t xml:space="preserve"> las claves</w:t>
      </w:r>
    </w:p>
    <w:p w14:paraId="61DC0B0C" w14:textId="77777777" w:rsidR="00871E01" w:rsidRDefault="00832F2C">
      <w:pPr>
        <w:rPr>
          <w:rFonts w:hint="eastAsia"/>
        </w:rPr>
      </w:pPr>
      <w:r>
        <w:pict w14:anchorId="6CD5C3AA">
          <v:shape id="_x0000_i1061" type="#_x0000_t75" style="width:424.8pt;height:46.95pt">
            <v:imagedata r:id="rId62" o:title=""/>
          </v:shape>
        </w:pict>
      </w:r>
    </w:p>
    <w:p w14:paraId="51A0C7F7" w14:textId="77777777" w:rsidR="00871E01" w:rsidRDefault="00000000">
      <w:pPr>
        <w:rPr>
          <w:rFonts w:hint="eastAsia"/>
        </w:rPr>
      </w:pPr>
      <w:r>
        <w:t xml:space="preserve">Obtenemos lo siguiente si hacemos un </w:t>
      </w:r>
      <w:proofErr w:type="spellStart"/>
      <w:r>
        <w:t>print</w:t>
      </w:r>
      <w:proofErr w:type="spellEnd"/>
      <w:r>
        <w:t xml:space="preserve"> al mi_diccionario5</w:t>
      </w:r>
    </w:p>
    <w:p w14:paraId="20242B32" w14:textId="77777777" w:rsidR="00871E01" w:rsidRDefault="00832F2C">
      <w:pPr>
        <w:rPr>
          <w:rFonts w:hint="eastAsia"/>
        </w:rPr>
      </w:pPr>
      <w:r>
        <w:pict w14:anchorId="5FC0512F">
          <v:shape id="_x0000_i1062" type="#_x0000_t75" style="width:408.85pt;height:25.65pt">
            <v:imagedata r:id="rId63" o:title=""/>
          </v:shape>
        </w:pict>
      </w:r>
    </w:p>
    <w:p w14:paraId="2699D630" w14:textId="77777777" w:rsidR="00871E01" w:rsidRDefault="00871E01">
      <w:pPr>
        <w:rPr>
          <w:rFonts w:hint="eastAsia"/>
        </w:rPr>
      </w:pPr>
    </w:p>
    <w:p w14:paraId="76BAABAD" w14:textId="77777777" w:rsidR="00871E01" w:rsidRDefault="00000000">
      <w:pPr>
        <w:rPr>
          <w:rFonts w:hint="eastAsia"/>
          <w:b/>
          <w:bCs/>
          <w:highlight w:val="green"/>
          <w:u w:val="single"/>
        </w:rPr>
      </w:pPr>
      <w:r>
        <w:rPr>
          <w:b/>
          <w:bCs/>
          <w:highlight w:val="green"/>
          <w:u w:val="single"/>
        </w:rPr>
        <w:t xml:space="preserve">RESUMEN DE LAS CARACTERISTCAS DE LISTA, TUPLA, </w:t>
      </w:r>
      <w:proofErr w:type="gramStart"/>
      <w:r>
        <w:rPr>
          <w:b/>
          <w:bCs/>
          <w:highlight w:val="green"/>
          <w:u w:val="single"/>
        </w:rPr>
        <w:t>SET(</w:t>
      </w:r>
      <w:proofErr w:type="gramEnd"/>
      <w:r>
        <w:rPr>
          <w:b/>
          <w:bCs/>
          <w:highlight w:val="green"/>
          <w:u w:val="single"/>
        </w:rPr>
        <w:t>O LLAMADO CONJUNTO) Y DICCIONARIO</w:t>
      </w:r>
      <w:r w:rsidR="00832F2C">
        <w:pict w14:anchorId="6FF75ECC">
          <v:shape id="_x0000_i1063" type="#_x0000_t75" style="width:424.8pt;height:193.15pt">
            <v:imagedata r:id="rId64" o:title=""/>
          </v:shape>
        </w:pict>
      </w:r>
    </w:p>
    <w:p w14:paraId="72590D8C" w14:textId="77777777" w:rsidR="00871E01" w:rsidRDefault="00000000">
      <w:pPr>
        <w:rPr>
          <w:rFonts w:hint="eastAsia"/>
          <w:b/>
          <w:bCs/>
          <w:highlight w:val="green"/>
          <w:u w:val="single"/>
        </w:rPr>
      </w:pPr>
      <w:r>
        <w:rPr>
          <w:b/>
          <w:bCs/>
          <w:highlight w:val="green"/>
          <w:u w:val="single"/>
        </w:rPr>
        <w:t>Condicionales</w:t>
      </w:r>
    </w:p>
    <w:p w14:paraId="5D699DE2" w14:textId="77777777" w:rsidR="00871E01" w:rsidRDefault="00000000">
      <w:pPr>
        <w:rPr>
          <w:rFonts w:hint="eastAsia"/>
          <w:lang w:eastAsia="zh-CN"/>
        </w:rPr>
      </w:pPr>
      <w:proofErr w:type="spellStart"/>
      <w:r>
        <w:rPr>
          <w:lang w:eastAsia="zh-CN"/>
        </w:rPr>
        <w:t>If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condicion</w:t>
      </w:r>
      <w:proofErr w:type="spellEnd"/>
      <w:r>
        <w:rPr>
          <w:lang w:eastAsia="zh-CN"/>
        </w:rPr>
        <w:t>:</w:t>
      </w:r>
    </w:p>
    <w:p w14:paraId="37DAC1D7" w14:textId="77777777" w:rsidR="00871E01" w:rsidRDefault="00000000">
      <w:pPr>
        <w:rPr>
          <w:rFonts w:hint="eastAsia"/>
          <w:lang w:eastAsia="zh-CN"/>
        </w:rPr>
      </w:pPr>
      <w:r>
        <w:rPr>
          <w:lang w:eastAsia="zh-CN"/>
        </w:rPr>
        <w:tab/>
      </w:r>
      <w:proofErr w:type="spellStart"/>
      <w:r>
        <w:rPr>
          <w:lang w:eastAsia="zh-CN"/>
        </w:rPr>
        <w:t>Print</w:t>
      </w:r>
      <w:proofErr w:type="spellEnd"/>
      <w:r>
        <w:rPr>
          <w:lang w:eastAsia="zh-CN"/>
        </w:rPr>
        <w:t>(“holas”)</w:t>
      </w:r>
    </w:p>
    <w:p w14:paraId="5E4B2DAB" w14:textId="77777777" w:rsidR="00871E01" w:rsidRDefault="00832F2C">
      <w:pPr>
        <w:rPr>
          <w:rFonts w:hint="eastAsia"/>
          <w:lang w:eastAsia="zh-CN"/>
        </w:rPr>
      </w:pPr>
      <w:r>
        <w:pict w14:anchorId="7FFCB96F">
          <v:shape id="_x0000_i1064" type="#_x0000_t75" alt="" style="width:301.45pt;height:40.05pt">
            <v:imagedata r:id="rId65" o:title=""/>
          </v:shape>
        </w:pict>
      </w:r>
    </w:p>
    <w:p w14:paraId="0523EDCA" w14:textId="77777777" w:rsidR="00871E01" w:rsidRDefault="00871E01">
      <w:pPr>
        <w:rPr>
          <w:rFonts w:hint="eastAsia"/>
          <w:lang w:eastAsia="zh-CN"/>
        </w:rPr>
      </w:pPr>
    </w:p>
    <w:p w14:paraId="4E660ABD" w14:textId="77777777" w:rsidR="00871E01" w:rsidRDefault="00832F2C">
      <w:pPr>
        <w:rPr>
          <w:rFonts w:hint="eastAsia"/>
        </w:rPr>
      </w:pPr>
      <w:r>
        <w:pict w14:anchorId="1D62C4F2">
          <v:shape id="_x0000_i1065" type="#_x0000_t75" alt="" style="width:293.65pt;height:127.7pt">
            <v:imagedata r:id="rId66" o:title=""/>
          </v:shape>
        </w:pict>
      </w:r>
    </w:p>
    <w:p w14:paraId="3BB6E2E1" w14:textId="77777777" w:rsidR="00871E01" w:rsidRDefault="00871E01">
      <w:pPr>
        <w:rPr>
          <w:rFonts w:hint="eastAsia"/>
        </w:rPr>
      </w:pPr>
    </w:p>
    <w:p w14:paraId="722AB2FE" w14:textId="77777777" w:rsidR="00871E01" w:rsidRDefault="00871E01">
      <w:pPr>
        <w:rPr>
          <w:rFonts w:hint="eastAsia"/>
        </w:rPr>
      </w:pPr>
    </w:p>
    <w:p w14:paraId="6B21B1A2" w14:textId="77777777" w:rsidR="00871E01" w:rsidRDefault="00000000">
      <w:pPr>
        <w:rPr>
          <w:rFonts w:hint="eastAsia"/>
          <w:u w:val="single"/>
        </w:rPr>
      </w:pPr>
      <w:r>
        <w:lastRenderedPageBreak/>
        <w:t xml:space="preserve">En </w:t>
      </w:r>
      <w:proofErr w:type="spellStart"/>
      <w:r>
        <w:t>python</w:t>
      </w:r>
      <w:proofErr w:type="spellEnd"/>
      <w:r>
        <w:t xml:space="preserve"> la diferencia de java es que el </w:t>
      </w:r>
      <w:proofErr w:type="spellStart"/>
      <w:r>
        <w:t>if</w:t>
      </w:r>
      <w:proofErr w:type="spellEnd"/>
      <w:r>
        <w:t xml:space="preserve"> </w:t>
      </w:r>
      <w:proofErr w:type="spellStart"/>
      <w:r>
        <w:t>elseif</w:t>
      </w:r>
      <w:proofErr w:type="spellEnd"/>
      <w:r>
        <w:t xml:space="preserve"> que los junta en</w:t>
      </w:r>
      <w:r>
        <w:rPr>
          <w:b/>
          <w:bCs/>
        </w:rPr>
        <w:t xml:space="preserve"> </w:t>
      </w:r>
      <w:proofErr w:type="spellStart"/>
      <w:r>
        <w:rPr>
          <w:b/>
          <w:bCs/>
          <w:u w:val="single"/>
        </w:rPr>
        <w:t>elif</w:t>
      </w:r>
      <w:proofErr w:type="spellEnd"/>
    </w:p>
    <w:p w14:paraId="06A87B55" w14:textId="77777777" w:rsidR="00871E01" w:rsidRDefault="00832F2C">
      <w:pPr>
        <w:rPr>
          <w:rFonts w:hint="eastAsia"/>
          <w:u w:val="single"/>
        </w:rPr>
      </w:pPr>
      <w:r>
        <w:pict w14:anchorId="712A47DC">
          <v:shape id="_x0000_i1066" type="#_x0000_t75" alt="" style="width:327.75pt;height:88.3pt">
            <v:imagedata r:id="rId67" o:title=""/>
          </v:shape>
        </w:pict>
      </w:r>
    </w:p>
    <w:p w14:paraId="08901984" w14:textId="77777777" w:rsidR="00871E01" w:rsidRDefault="00000000">
      <w:pPr>
        <w:rPr>
          <w:rFonts w:hint="eastAsia"/>
          <w:highlight w:val="green"/>
          <w:u w:val="single"/>
          <w:lang w:eastAsia="zh-CN"/>
        </w:rPr>
      </w:pPr>
      <w:r>
        <w:rPr>
          <w:highlight w:val="green"/>
          <w:u w:val="single"/>
        </w:rPr>
        <w:t xml:space="preserve"> </w:t>
      </w:r>
      <w:proofErr w:type="spellStart"/>
      <w:r>
        <w:rPr>
          <w:highlight w:val="green"/>
          <w:u w:val="single"/>
          <w:lang w:eastAsia="zh-CN"/>
        </w:rPr>
        <w:t>Loops</w:t>
      </w:r>
      <w:proofErr w:type="spellEnd"/>
      <w:r>
        <w:rPr>
          <w:highlight w:val="green"/>
          <w:u w:val="single"/>
          <w:lang w:eastAsia="zh-CN"/>
        </w:rPr>
        <w:t xml:space="preserve"> o bucles o ciclos</w:t>
      </w:r>
    </w:p>
    <w:p w14:paraId="1B2F81D2" w14:textId="77777777" w:rsidR="00871E01" w:rsidRDefault="00000000">
      <w:pPr>
        <w:rPr>
          <w:rFonts w:hint="eastAsia"/>
          <w:lang w:eastAsia="zh-CN"/>
        </w:rPr>
      </w:pPr>
      <w:proofErr w:type="spellStart"/>
      <w:r>
        <w:rPr>
          <w:lang w:eastAsia="zh-CN"/>
        </w:rPr>
        <w:t>While</w:t>
      </w:r>
      <w:proofErr w:type="spellEnd"/>
      <w:r>
        <w:rPr>
          <w:lang w:eastAsia="zh-CN"/>
        </w:rPr>
        <w:t xml:space="preserve"> es igual que en </w:t>
      </w:r>
      <w:proofErr w:type="gramStart"/>
      <w:r>
        <w:rPr>
          <w:lang w:eastAsia="zh-CN"/>
        </w:rPr>
        <w:t>java</w:t>
      </w:r>
      <w:proofErr w:type="gramEnd"/>
      <w:r>
        <w:rPr>
          <w:lang w:eastAsia="zh-CN"/>
        </w:rPr>
        <w:t xml:space="preserve"> pero en </w:t>
      </w:r>
      <w:proofErr w:type="spellStart"/>
      <w:r>
        <w:rPr>
          <w:lang w:eastAsia="zh-CN"/>
        </w:rPr>
        <w:t>python</w:t>
      </w:r>
      <w:proofErr w:type="spellEnd"/>
      <w:r>
        <w:rPr>
          <w:lang w:eastAsia="zh-CN"/>
        </w:rPr>
        <w:t xml:space="preserve"> al </w:t>
      </w:r>
      <w:proofErr w:type="spellStart"/>
      <w:r>
        <w:rPr>
          <w:lang w:eastAsia="zh-CN"/>
        </w:rPr>
        <w:t>while</w:t>
      </w:r>
      <w:proofErr w:type="spellEnd"/>
      <w:r>
        <w:rPr>
          <w:lang w:eastAsia="zh-CN"/>
        </w:rPr>
        <w:t xml:space="preserve"> se le puede meter un </w:t>
      </w:r>
      <w:proofErr w:type="spellStart"/>
      <w:r>
        <w:rPr>
          <w:lang w:eastAsia="zh-CN"/>
        </w:rPr>
        <w:t>else</w:t>
      </w:r>
      <w:proofErr w:type="spellEnd"/>
    </w:p>
    <w:p w14:paraId="089416DB" w14:textId="77777777" w:rsidR="00871E01" w:rsidRDefault="00832F2C">
      <w:pPr>
        <w:rPr>
          <w:rFonts w:hint="eastAsia"/>
        </w:rPr>
      </w:pPr>
      <w:r>
        <w:pict w14:anchorId="7E13BBDA">
          <v:shape id="_x0000_i1067" type="#_x0000_t75" alt="" style="width:384.75pt;height:104.25pt">
            <v:imagedata r:id="rId68" o:title=""/>
          </v:shape>
        </w:pict>
      </w:r>
    </w:p>
    <w:p w14:paraId="343D8090" w14:textId="77777777" w:rsidR="00871E01" w:rsidRDefault="00000000">
      <w:pPr>
        <w:rPr>
          <w:rFonts w:hint="eastAsia"/>
        </w:rPr>
      </w:pPr>
      <w:r>
        <w:t xml:space="preserve">Se puede detener un </w:t>
      </w:r>
      <w:proofErr w:type="spellStart"/>
      <w:r>
        <w:t>while</w:t>
      </w:r>
      <w:proofErr w:type="spellEnd"/>
      <w:r>
        <w:t xml:space="preserve"> con break</w:t>
      </w:r>
    </w:p>
    <w:p w14:paraId="3679E636" w14:textId="77777777" w:rsidR="00871E01" w:rsidRDefault="00832F2C">
      <w:pPr>
        <w:rPr>
          <w:rFonts w:hint="eastAsia"/>
          <w:lang w:eastAsia="zh-CN"/>
        </w:rPr>
      </w:pPr>
      <w:r>
        <w:pict w14:anchorId="561AA0FE">
          <v:shape id="_x0000_i1068" type="#_x0000_t75" style="width:274.85pt;height:155.9pt">
            <v:imagedata r:id="rId69" o:title=""/>
          </v:shape>
        </w:pict>
      </w:r>
    </w:p>
    <w:p w14:paraId="7D816D8B" w14:textId="77777777" w:rsidR="00871E01" w:rsidRDefault="00000000">
      <w:pPr>
        <w:rPr>
          <w:rFonts w:hint="eastAsia"/>
          <w:lang w:eastAsia="zh-CN"/>
        </w:rPr>
      </w:pPr>
      <w:proofErr w:type="spellStart"/>
      <w:r>
        <w:rPr>
          <w:lang w:eastAsia="zh-CN"/>
        </w:rPr>
        <w:t>For</w:t>
      </w:r>
      <w:proofErr w:type="spellEnd"/>
    </w:p>
    <w:p w14:paraId="69547C15" w14:textId="77777777" w:rsidR="00871E01" w:rsidRDefault="00832F2C">
      <w:pPr>
        <w:rPr>
          <w:rFonts w:hint="eastAsia"/>
        </w:rPr>
      </w:pPr>
      <w:r>
        <w:pict w14:anchorId="569F016B">
          <v:shape id="_x0000_i1069" type="#_x0000_t75" alt="" style="width:375.95pt;height:109.25pt">
            <v:imagedata r:id="rId70" o:title=""/>
          </v:shape>
        </w:pict>
      </w:r>
    </w:p>
    <w:p w14:paraId="692924F1" w14:textId="0359CC72" w:rsidR="00871E01" w:rsidRDefault="00000000">
      <w:pPr>
        <w:rPr>
          <w:rFonts w:hint="eastAsia"/>
        </w:rPr>
      </w:pPr>
      <w:r>
        <w:t>En los diccionario</w:t>
      </w:r>
      <w:r w:rsidR="00D64641">
        <w:t>s</w:t>
      </w:r>
      <w:r>
        <w:t xml:space="preserve"> cuando hacemos un </w:t>
      </w:r>
      <w:proofErr w:type="spellStart"/>
      <w:r>
        <w:t>for</w:t>
      </w:r>
      <w:proofErr w:type="spellEnd"/>
      <w:r>
        <w:t xml:space="preserve"> se imprime la clave y no los valores, el resto como la lista o la tupla se imprime los valores que estén dentro.</w:t>
      </w:r>
    </w:p>
    <w:p w14:paraId="6A7B204B" w14:textId="77777777" w:rsidR="00871E01" w:rsidRDefault="00871E01">
      <w:pPr>
        <w:rPr>
          <w:rFonts w:hint="eastAsia"/>
        </w:rPr>
      </w:pPr>
    </w:p>
    <w:p w14:paraId="1092C8EC" w14:textId="77777777" w:rsidR="00871E01" w:rsidRDefault="00832F2C">
      <w:pPr>
        <w:rPr>
          <w:rFonts w:hint="eastAsia"/>
        </w:rPr>
      </w:pPr>
      <w:r>
        <w:lastRenderedPageBreak/>
        <w:pict w14:anchorId="2D065B36">
          <v:shape id="_x0000_i1070" type="#_x0000_t75" style="width:424.8pt;height:80.45pt">
            <v:imagedata r:id="rId71" o:title=""/>
          </v:shape>
        </w:pict>
      </w:r>
    </w:p>
    <w:p w14:paraId="6A32B9E2" w14:textId="77777777" w:rsidR="00871E01" w:rsidRDefault="00832F2C">
      <w:pPr>
        <w:rPr>
          <w:rFonts w:hint="eastAsia"/>
        </w:rPr>
      </w:pPr>
      <w:r>
        <w:pict w14:anchorId="67E5EB53">
          <v:shape id="_x0000_i1071" type="#_x0000_t75" alt="" style="width:150.55pt;height:132.75pt">
            <v:imagedata r:id="rId72" o:title=""/>
          </v:shape>
        </w:pict>
      </w:r>
    </w:p>
    <w:p w14:paraId="3711FD20" w14:textId="77777777" w:rsidR="00871E01" w:rsidRDefault="00000000">
      <w:pPr>
        <w:rPr>
          <w:rFonts w:hint="eastAsia"/>
        </w:rPr>
      </w:pPr>
      <w:r>
        <w:t>Si queremos imprimir los valores debemos pasar los valores del diccionario a una lista y entonces ya se imprimen dichos valores</w:t>
      </w:r>
    </w:p>
    <w:p w14:paraId="48288F4A" w14:textId="77777777" w:rsidR="00871E01" w:rsidRDefault="00832F2C">
      <w:pPr>
        <w:rPr>
          <w:rFonts w:hint="eastAsia"/>
        </w:rPr>
      </w:pPr>
      <w:r>
        <w:pict w14:anchorId="7A81BEA4">
          <v:shape id="_x0000_i1072" type="#_x0000_t75" alt="" style="width:268.6pt;height:82.35pt">
            <v:imagedata r:id="rId73" o:title=""/>
          </v:shape>
        </w:pict>
      </w:r>
    </w:p>
    <w:p w14:paraId="570DDB7B" w14:textId="750283B9" w:rsidR="00871E01" w:rsidRDefault="00000000">
      <w:pPr>
        <w:rPr>
          <w:rFonts w:hint="eastAsia"/>
        </w:rPr>
      </w:pPr>
      <w:del w:id="21" w:author="Cesar Grande Conde" w:date="2024-02-15T13:39:00Z">
        <w:r w:rsidDel="0053343D">
          <w:delText>Con For tambien podemos</w:delText>
        </w:r>
      </w:del>
      <w:ins w:id="22" w:author="Cesar Grande Conde" w:date="2024-02-15T13:39:00Z">
        <w:r w:rsidR="0053343D">
          <w:t>Podemos</w:t>
        </w:r>
      </w:ins>
      <w:r>
        <w:t xml:space="preserve"> para</w:t>
      </w:r>
      <w:r w:rsidR="001261DE">
        <w:t>r</w:t>
      </w:r>
      <w:r>
        <w:t xml:space="preserve"> el </w:t>
      </w:r>
      <w:proofErr w:type="spellStart"/>
      <w:r>
        <w:t>for</w:t>
      </w:r>
      <w:proofErr w:type="spellEnd"/>
      <w:r>
        <w:t xml:space="preserve"> con break</w:t>
      </w:r>
    </w:p>
    <w:p w14:paraId="49A9D01B" w14:textId="77777777" w:rsidR="00871E01" w:rsidRDefault="00832F2C">
      <w:pPr>
        <w:rPr>
          <w:rFonts w:hint="eastAsia"/>
        </w:rPr>
      </w:pPr>
      <w:r>
        <w:pict w14:anchorId="5E7BA492">
          <v:shape id="_x0000_i1073" type="#_x0000_t75" style="width:359.35pt;height:124.9pt">
            <v:imagedata r:id="rId74" o:title=""/>
          </v:shape>
        </w:pict>
      </w:r>
    </w:p>
    <w:p w14:paraId="12A16E28" w14:textId="2FE85C6B" w:rsidR="00871E01" w:rsidRDefault="00000000">
      <w:pPr>
        <w:rPr>
          <w:rFonts w:hint="eastAsia"/>
        </w:rPr>
      </w:pPr>
      <w:r>
        <w:t xml:space="preserve">Cuando llegue a Edad se sale </w:t>
      </w:r>
      <w:r w:rsidR="001261DE">
        <w:t xml:space="preserve">del </w:t>
      </w:r>
      <w:proofErr w:type="spellStart"/>
      <w:r w:rsidR="001261DE">
        <w:t>For</w:t>
      </w:r>
      <w:proofErr w:type="spellEnd"/>
      <w:r w:rsidR="001261DE">
        <w:t xml:space="preserve"> </w:t>
      </w:r>
      <w:r>
        <w:t>y n</w:t>
      </w:r>
      <w:r w:rsidR="001261DE">
        <w:t>o</w:t>
      </w:r>
      <w:r>
        <w:t xml:space="preserve"> imprime el </w:t>
      </w:r>
      <w:proofErr w:type="spellStart"/>
      <w:r>
        <w:t>else</w:t>
      </w:r>
      <w:proofErr w:type="spellEnd"/>
    </w:p>
    <w:p w14:paraId="2DD1F20B" w14:textId="1033A8AF" w:rsidR="001261DE" w:rsidRDefault="001261DE">
      <w:pPr>
        <w:rPr>
          <w:rFonts w:hint="eastAsia"/>
        </w:rPr>
      </w:pPr>
      <w:r>
        <w:t xml:space="preserve">Lo siguiente es continue que lo que hace una vez que se cumpla la condición, es volver al </w:t>
      </w:r>
      <w:proofErr w:type="spellStart"/>
      <w:r>
        <w:t>for</w:t>
      </w:r>
      <w:proofErr w:type="spellEnd"/>
      <w:r>
        <w:t xml:space="preserve"> sin ejecutar lo que esta debajo</w:t>
      </w:r>
      <w:ins w:id="23" w:author="Cesar Grande Conde" w:date="2024-02-15T13:39:00Z">
        <w:r w:rsidR="0053343D">
          <w:t xml:space="preserve">, salta hasta la siguiente </w:t>
        </w:r>
        <w:proofErr w:type="spellStart"/>
        <w:r w:rsidR="0053343D">
          <w:t>itera</w:t>
        </w:r>
      </w:ins>
      <w:ins w:id="24" w:author="Cesar Grande Conde" w:date="2024-02-15T13:40:00Z">
        <w:r w:rsidR="0053343D">
          <w:t>cion</w:t>
        </w:r>
      </w:ins>
      <w:proofErr w:type="spellEnd"/>
    </w:p>
    <w:p w14:paraId="0C0E2EF3" w14:textId="69CD6E34" w:rsidR="001261DE" w:rsidRDefault="00832F2C">
      <w:pPr>
        <w:rPr>
          <w:ins w:id="25" w:author="Cesar Grande Conde" w:date="2024-02-15T13:40:00Z"/>
          <w:rFonts w:hint="eastAsia"/>
          <w:noProof/>
        </w:rPr>
      </w:pPr>
      <w:r>
        <w:rPr>
          <w:noProof/>
        </w:rPr>
        <w:lastRenderedPageBreak/>
        <w:pict w14:anchorId="2AC62ED9">
          <v:shape id="Imagen 1" o:spid="_x0000_i1074" type="#_x0000_t75" style="width:425.1pt;height:306.8pt;visibility:visible;mso-wrap-style:square">
            <v:imagedata r:id="rId75" o:title=""/>
          </v:shape>
        </w:pict>
      </w:r>
    </w:p>
    <w:p w14:paraId="698DC4F1" w14:textId="54375EB8" w:rsidR="0053343D" w:rsidRDefault="0053343D">
      <w:pPr>
        <w:rPr>
          <w:rFonts w:hint="eastAsia"/>
          <w:noProof/>
        </w:rPr>
      </w:pPr>
      <w:ins w:id="26" w:author="Cesar Grande Conde" w:date="2024-02-15T13:40:00Z">
        <w:r>
          <w:rPr>
            <w:noProof/>
          </w:rPr>
          <w:t>Y si usamos PASS en el for no haria nada</w:t>
        </w:r>
      </w:ins>
    </w:p>
    <w:p w14:paraId="64F29ED1" w14:textId="77777777" w:rsidR="001261DE" w:rsidRDefault="001261DE">
      <w:pPr>
        <w:rPr>
          <w:rFonts w:hint="eastAsia"/>
          <w:noProof/>
        </w:rPr>
      </w:pPr>
    </w:p>
    <w:p w14:paraId="6544FAB1" w14:textId="2E676177" w:rsidR="001261DE" w:rsidRDefault="001261DE" w:rsidP="001261DE">
      <w:pPr>
        <w:rPr>
          <w:rFonts w:hint="eastAsia"/>
          <w:shd w:val="clear" w:color="auto" w:fill="00FF00"/>
        </w:rPr>
      </w:pPr>
      <w:r>
        <w:rPr>
          <w:shd w:val="clear" w:color="auto" w:fill="00FF00"/>
        </w:rPr>
        <w:t>FUNCIONES</w:t>
      </w:r>
    </w:p>
    <w:p w14:paraId="2AD0E238" w14:textId="1CE3455E" w:rsidR="001261DE" w:rsidRPr="001261DE" w:rsidRDefault="001261DE" w:rsidP="001261DE">
      <w:pPr>
        <w:rPr>
          <w:rFonts w:hint="eastAsia"/>
        </w:rPr>
      </w:pPr>
      <w:r w:rsidRPr="001261DE">
        <w:t>L</w:t>
      </w:r>
      <w:r w:rsidRPr="001261DE">
        <w:rPr>
          <w:rFonts w:hint="eastAsia"/>
        </w:rPr>
        <w:t>l</w:t>
      </w:r>
      <w:r w:rsidRPr="001261DE">
        <w:t>amada básic</w:t>
      </w:r>
      <w:r>
        <w:t>a</w:t>
      </w:r>
      <w:r w:rsidRPr="001261DE">
        <w:t xml:space="preserve"> de función</w:t>
      </w:r>
    </w:p>
    <w:p w14:paraId="0338303F" w14:textId="2024EAC8" w:rsidR="001261DE" w:rsidRDefault="00000000" w:rsidP="001261DE">
      <w:pPr>
        <w:rPr>
          <w:rFonts w:hint="eastAsia"/>
          <w:shd w:val="clear" w:color="auto" w:fill="00FF00"/>
        </w:rPr>
      </w:pPr>
      <w:r>
        <w:rPr>
          <w:noProof/>
          <w:shd w:val="clear" w:color="auto" w:fill="00FF00"/>
        </w:rPr>
        <w:pict w14:anchorId="167437AB">
          <v:shape id="_x0000_i1075" type="#_x0000_t75" style="width:188.45pt;height:89.55pt;visibility:visible;mso-wrap-style:square">
            <v:imagedata r:id="rId76" o:title=""/>
          </v:shape>
        </w:pict>
      </w:r>
    </w:p>
    <w:p w14:paraId="4E1A6296" w14:textId="77777777" w:rsidR="001261DE" w:rsidRDefault="001261DE">
      <w:pPr>
        <w:rPr>
          <w:rFonts w:hint="eastAsia"/>
        </w:rPr>
      </w:pPr>
    </w:p>
    <w:p w14:paraId="560BBFE8" w14:textId="231AA13B" w:rsidR="00871E01" w:rsidRDefault="001261DE">
      <w:pPr>
        <w:rPr>
          <w:rFonts w:hint="eastAsia"/>
        </w:rPr>
      </w:pPr>
      <w:r w:rsidRPr="001261DE">
        <w:rPr>
          <w:rFonts w:hint="eastAsia"/>
        </w:rPr>
        <w:t>Función con parámetros de entrada/argumentos</w:t>
      </w:r>
    </w:p>
    <w:p w14:paraId="7F15C6DA" w14:textId="0DFC135F" w:rsidR="001261DE" w:rsidRDefault="00832F2C">
      <w:pPr>
        <w:rPr>
          <w:rFonts w:hint="eastAsia"/>
          <w:noProof/>
        </w:rPr>
      </w:pPr>
      <w:r>
        <w:rPr>
          <w:noProof/>
        </w:rPr>
        <w:pict w14:anchorId="53AF2373">
          <v:shape id="_x0000_i1076" type="#_x0000_t75" style="width:291.15pt;height:136.8pt;visibility:visible;mso-wrap-style:square">
            <v:imagedata r:id="rId77" o:title=""/>
          </v:shape>
        </w:pict>
      </w:r>
    </w:p>
    <w:p w14:paraId="3575E470" w14:textId="78CD3BB3" w:rsidR="001261DE" w:rsidRDefault="001261DE">
      <w:pPr>
        <w:rPr>
          <w:rFonts w:hint="eastAsia"/>
        </w:rPr>
      </w:pPr>
      <w:r w:rsidRPr="001261DE">
        <w:rPr>
          <w:rFonts w:hint="eastAsia"/>
        </w:rPr>
        <w:lastRenderedPageBreak/>
        <w:t>Función con parámetros de entrada/argumentos y retorno</w:t>
      </w:r>
    </w:p>
    <w:p w14:paraId="7D832DA1" w14:textId="5B47E1AC" w:rsidR="001261DE" w:rsidRDefault="00832F2C">
      <w:pPr>
        <w:rPr>
          <w:rFonts w:hint="eastAsia"/>
          <w:noProof/>
        </w:rPr>
      </w:pPr>
      <w:r>
        <w:rPr>
          <w:noProof/>
        </w:rPr>
        <w:pict w14:anchorId="186664D0">
          <v:shape id="_x0000_i1077" type="#_x0000_t75" style="width:336.5pt;height:171.55pt;visibility:visible;mso-wrap-style:square">
            <v:imagedata r:id="rId78" o:title=""/>
          </v:shape>
        </w:pict>
      </w:r>
    </w:p>
    <w:p w14:paraId="5084DE47" w14:textId="7B3DE924" w:rsidR="001261DE" w:rsidRDefault="001261DE">
      <w:pPr>
        <w:rPr>
          <w:rFonts w:hint="eastAsia"/>
        </w:rPr>
      </w:pPr>
      <w:r w:rsidRPr="001261DE">
        <w:rPr>
          <w:rFonts w:hint="eastAsia"/>
        </w:rPr>
        <w:t>Función con parámetros de entrada/argumentos por clave</w:t>
      </w:r>
    </w:p>
    <w:p w14:paraId="436F5051" w14:textId="18B6E62C" w:rsidR="001261DE" w:rsidRDefault="00000000">
      <w:pPr>
        <w:rPr>
          <w:rFonts w:hint="eastAsia"/>
          <w:noProof/>
        </w:rPr>
      </w:pPr>
      <w:r>
        <w:rPr>
          <w:noProof/>
        </w:rPr>
        <w:pict w14:anchorId="7A4E3983">
          <v:shape id="_x0000_i1078" type="#_x0000_t75" style="width:241.35pt;height:92.35pt;visibility:visible;mso-wrap-style:square">
            <v:imagedata r:id="rId79" o:title=""/>
          </v:shape>
        </w:pict>
      </w:r>
    </w:p>
    <w:p w14:paraId="0935BB32" w14:textId="77777777" w:rsidR="004D6167" w:rsidRDefault="004D6167" w:rsidP="004D6167">
      <w:pPr>
        <w:rPr>
          <w:ins w:id="27" w:author="Cesar Grande Conde" w:date="2024-02-15T13:24:00Z"/>
          <w:rFonts w:hint="eastAsia"/>
        </w:rPr>
      </w:pPr>
      <w:r w:rsidRPr="004D6167">
        <w:rPr>
          <w:rFonts w:hint="eastAsia"/>
        </w:rPr>
        <w:t>Función con parámetros de entrada/argumentos por defecto</w:t>
      </w:r>
    </w:p>
    <w:p w14:paraId="4E4C2BAF" w14:textId="1CEFC1F0" w:rsidR="004D6167" w:rsidDel="004D6167" w:rsidRDefault="004D6167">
      <w:pPr>
        <w:rPr>
          <w:del w:id="28" w:author="Cesar Grande Conde" w:date="2024-02-15T13:24:00Z"/>
          <w:rFonts w:hint="eastAsia"/>
        </w:rPr>
      </w:pPr>
      <w:ins w:id="29" w:author="Cesar Grande Conde" w:date="2024-02-15T13:24:00Z">
        <w:r>
          <w:t>En este caso sino pasamos el argumento alias en la llamada</w:t>
        </w:r>
      </w:ins>
      <w:ins w:id="30" w:author="Cesar Grande Conde" w:date="2024-02-15T13:25:00Z">
        <w:r>
          <w:t xml:space="preserve">, por </w:t>
        </w:r>
        <w:proofErr w:type="spellStart"/>
        <w:r>
          <w:t>fecto</w:t>
        </w:r>
        <w:proofErr w:type="spellEnd"/>
        <w:r>
          <w:t xml:space="preserve"> nos pone el valor que definimos en la función, en nuestro caso “Sin alias”</w:t>
        </w:r>
      </w:ins>
    </w:p>
    <w:p w14:paraId="548BA9C0" w14:textId="77777777" w:rsidR="004D6167" w:rsidRDefault="004D6167">
      <w:pPr>
        <w:rPr>
          <w:ins w:id="31" w:author="Cesar Grande Conde" w:date="2024-02-15T13:24:00Z"/>
          <w:rFonts w:hint="eastAsia"/>
        </w:rPr>
      </w:pPr>
    </w:p>
    <w:p w14:paraId="43B13C4A" w14:textId="77777777" w:rsidR="004D6167" w:rsidRDefault="004D6167">
      <w:pPr>
        <w:rPr>
          <w:rFonts w:hint="eastAsia"/>
        </w:rPr>
      </w:pPr>
    </w:p>
    <w:p w14:paraId="241850B0" w14:textId="7FAD99CA" w:rsidR="004D6167" w:rsidRDefault="00832F2C">
      <w:pPr>
        <w:rPr>
          <w:ins w:id="32" w:author="Cesar Grande Conde" w:date="2024-02-15T13:28:00Z"/>
          <w:rFonts w:hint="eastAsia"/>
          <w:noProof/>
        </w:rPr>
      </w:pPr>
      <w:r>
        <w:rPr>
          <w:noProof/>
        </w:rPr>
        <w:pict w14:anchorId="5BB2856A">
          <v:shape id="_x0000_i1079" type="#_x0000_t75" style="width:366.55pt;height:106.1pt;visibility:visible;mso-wrap-style:square">
            <v:imagedata r:id="rId80" o:title=""/>
          </v:shape>
        </w:pict>
      </w:r>
    </w:p>
    <w:p w14:paraId="61F34DDF" w14:textId="77777777" w:rsidR="004D6167" w:rsidRDefault="004D6167">
      <w:pPr>
        <w:rPr>
          <w:ins w:id="33" w:author="Cesar Grande Conde" w:date="2024-02-15T13:28:00Z"/>
          <w:rFonts w:hint="eastAsia"/>
          <w:noProof/>
        </w:rPr>
      </w:pPr>
    </w:p>
    <w:p w14:paraId="5FE0D7E9" w14:textId="56BC5FE2" w:rsidR="004D6167" w:rsidRDefault="004D6167">
      <w:pPr>
        <w:rPr>
          <w:ins w:id="34" w:author="Cesar Grande Conde" w:date="2024-02-15T13:28:00Z"/>
          <w:rFonts w:hint="eastAsia"/>
          <w:noProof/>
        </w:rPr>
      </w:pPr>
      <w:ins w:id="35" w:author="Cesar Grande Conde" w:date="2024-02-15T13:28:00Z">
        <w:r w:rsidRPr="004D6167">
          <w:rPr>
            <w:rFonts w:hint="eastAsia"/>
            <w:noProof/>
          </w:rPr>
          <w:t>Función con parámetros de entrada/argumentos arbitrarios</w:t>
        </w:r>
        <w:r>
          <w:rPr>
            <w:noProof/>
          </w:rPr>
          <w:t>,</w:t>
        </w:r>
      </w:ins>
    </w:p>
    <w:p w14:paraId="280492B1" w14:textId="6A91A1B0" w:rsidR="004D6167" w:rsidRDefault="004D6167">
      <w:pPr>
        <w:rPr>
          <w:ins w:id="36" w:author="Cesar Grande Conde" w:date="2024-02-15T13:32:00Z"/>
          <w:rFonts w:hint="eastAsia"/>
          <w:noProof/>
        </w:rPr>
      </w:pPr>
      <w:ins w:id="37" w:author="Cesar Grande Conde" w:date="2024-02-15T13:31:00Z">
        <w:r>
          <w:rPr>
            <w:noProof/>
          </w:rPr>
          <w:t>Con esta funcion le paso valores sin definir el numero exacto de parametros ( asi no da error)</w:t>
        </w:r>
      </w:ins>
      <w:ins w:id="38" w:author="Cesar Grande Conde" w:date="2024-02-15T13:32:00Z">
        <w:r>
          <w:rPr>
            <w:noProof/>
          </w:rPr>
          <w:t>, en el ejemplo le paso 3 paramentros y en la segunda llamada 1</w:t>
        </w:r>
      </w:ins>
    </w:p>
    <w:p w14:paraId="68BF6967" w14:textId="2E6C6611" w:rsidR="004D6167" w:rsidRDefault="00832F2C">
      <w:pPr>
        <w:rPr>
          <w:ins w:id="39" w:author="Cesar Grande Conde" w:date="2024-02-15T13:33:00Z"/>
          <w:rFonts w:hint="eastAsia"/>
          <w:noProof/>
        </w:rPr>
      </w:pPr>
      <w:ins w:id="40" w:author="Cesar Grande Conde" w:date="2024-02-15T13:32:00Z">
        <w:r>
          <w:rPr>
            <w:noProof/>
          </w:rPr>
          <w:lastRenderedPageBreak/>
          <w:pict w14:anchorId="18DCF155">
            <v:shape id="_x0000_i1080" type="#_x0000_t75" style="width:297.1pt;height:120.5pt;visibility:visible;mso-wrap-style:square">
              <v:imagedata r:id="rId81" o:title=""/>
            </v:shape>
          </w:pict>
        </w:r>
      </w:ins>
    </w:p>
    <w:p w14:paraId="3C97F602" w14:textId="6FB927BE" w:rsidR="00302D91" w:rsidRDefault="00302D91">
      <w:pPr>
        <w:rPr>
          <w:ins w:id="41" w:author="Cesar Grande Conde" w:date="2024-02-15T13:33:00Z"/>
          <w:rFonts w:hint="eastAsia"/>
          <w:noProof/>
        </w:rPr>
      </w:pPr>
      <w:ins w:id="42" w:author="Cesar Grande Conde" w:date="2024-02-15T13:33:00Z">
        <w:r>
          <w:rPr>
            <w:rFonts w:hint="eastAsia"/>
            <w:noProof/>
          </w:rPr>
          <w:t>S</w:t>
        </w:r>
        <w:r>
          <w:rPr>
            <w:noProof/>
          </w:rPr>
          <w:t>i quito el * sale error de parametros</w:t>
        </w:r>
      </w:ins>
    </w:p>
    <w:p w14:paraId="6AAC1293" w14:textId="7BD41003" w:rsidR="00302D91" w:rsidRDefault="00832F2C">
      <w:pPr>
        <w:rPr>
          <w:ins w:id="43" w:author="Cesar Grande Conde" w:date="2024-02-15T13:34:00Z"/>
          <w:rFonts w:hint="eastAsia"/>
          <w:noProof/>
        </w:rPr>
      </w:pPr>
      <w:ins w:id="44" w:author="Cesar Grande Conde" w:date="2024-02-15T13:33:00Z">
        <w:r>
          <w:rPr>
            <w:noProof/>
          </w:rPr>
          <w:pict w14:anchorId="50279151">
            <v:shape id="_x0000_i1081" type="#_x0000_t75" style="width:424.8pt;height:91.7pt;visibility:visible;mso-wrap-style:square">
              <v:imagedata r:id="rId82" o:title=""/>
            </v:shape>
          </w:pict>
        </w:r>
      </w:ins>
    </w:p>
    <w:p w14:paraId="36A0D8B5" w14:textId="77777777" w:rsidR="007E3AC4" w:rsidRDefault="007E3AC4">
      <w:pPr>
        <w:rPr>
          <w:ins w:id="45" w:author="Cesar Grande Conde" w:date="2024-02-15T13:34:00Z"/>
          <w:rFonts w:hint="eastAsia"/>
          <w:noProof/>
        </w:rPr>
      </w:pPr>
    </w:p>
    <w:p w14:paraId="123E16C7" w14:textId="4CCAFE17" w:rsidR="007E3AC4" w:rsidRDefault="007E3AC4">
      <w:pPr>
        <w:rPr>
          <w:ins w:id="46" w:author="Cesar Grande Conde" w:date="2024-02-15T13:53:00Z"/>
          <w:rFonts w:hint="eastAsia"/>
          <w:shd w:val="clear" w:color="auto" w:fill="00FF00"/>
        </w:rPr>
      </w:pPr>
      <w:ins w:id="47" w:author="Cesar Grande Conde" w:date="2024-02-15T13:34:00Z">
        <w:r>
          <w:rPr>
            <w:shd w:val="clear" w:color="auto" w:fill="00FF00"/>
          </w:rPr>
          <w:t>CLASES</w:t>
        </w:r>
      </w:ins>
    </w:p>
    <w:p w14:paraId="0363F49F" w14:textId="2B5987C7" w:rsidR="00830D12" w:rsidRPr="00830D12" w:rsidRDefault="00830D12" w:rsidP="00830D12">
      <w:pPr>
        <w:rPr>
          <w:ins w:id="48" w:author="Cesar Grande Conde" w:date="2024-02-15T13:53:00Z"/>
          <w:rFonts w:hint="eastAsia"/>
          <w:rPrChange w:id="49" w:author="Cesar Grande Conde" w:date="2024-02-15T13:54:00Z">
            <w:rPr>
              <w:ins w:id="50" w:author="Cesar Grande Conde" w:date="2024-02-15T13:53:00Z"/>
              <w:rFonts w:hint="eastAsia"/>
              <w:shd w:val="clear" w:color="auto" w:fill="00FF00"/>
            </w:rPr>
          </w:rPrChange>
        </w:rPr>
      </w:pPr>
      <w:ins w:id="51" w:author="Cesar Grande Conde" w:date="2024-02-15T13:53:00Z">
        <w:r w:rsidRPr="00830D12">
          <w:rPr>
            <w:rFonts w:hint="eastAsia"/>
            <w:rPrChange w:id="52" w:author="Cesar Grande Conde" w:date="2024-02-15T13:54:00Z">
              <w:rPr>
                <w:rFonts w:hint="eastAsia"/>
                <w:shd w:val="clear" w:color="auto" w:fill="00FF00"/>
              </w:rPr>
            </w:rPrChange>
          </w:rPr>
          <w:t xml:space="preserve">La forma de nombrar las clases es </w:t>
        </w:r>
      </w:ins>
      <w:ins w:id="53" w:author="Cesar Grande Conde" w:date="2024-02-15T13:56:00Z">
        <w:r w:rsidR="00973539">
          <w:t xml:space="preserve">(forma Camel </w:t>
        </w:r>
        <w:proofErr w:type="spellStart"/>
        <w:r w:rsidR="00973539">
          <w:t>Keys</w:t>
        </w:r>
        <w:proofErr w:type="spellEnd"/>
        <w:r w:rsidR="00973539">
          <w:t>)</w:t>
        </w:r>
      </w:ins>
    </w:p>
    <w:p w14:paraId="14671138" w14:textId="56AAF10A" w:rsidR="00830D12" w:rsidRDefault="00000000">
      <w:pPr>
        <w:rPr>
          <w:ins w:id="54" w:author="Cesar Grande Conde" w:date="2024-02-15T13:54:00Z"/>
          <w:rFonts w:hint="eastAsia"/>
          <w:noProof/>
          <w:shd w:val="clear" w:color="auto" w:fill="00FF00"/>
        </w:rPr>
      </w:pPr>
      <w:ins w:id="55" w:author="Cesar Grande Conde" w:date="2024-02-15T13:53:00Z">
        <w:r>
          <w:rPr>
            <w:noProof/>
            <w:shd w:val="clear" w:color="auto" w:fill="00FF00"/>
          </w:rPr>
          <w:pict w14:anchorId="22E061A0">
            <v:shape id="_x0000_i1082" type="#_x0000_t75" style="width:162.15pt;height:30.05pt;visibility:visible;mso-wrap-style:square">
              <v:imagedata r:id="rId83" o:title=""/>
            </v:shape>
          </w:pict>
        </w:r>
      </w:ins>
    </w:p>
    <w:p w14:paraId="5D4D5701" w14:textId="2648B7F5" w:rsidR="00830D12" w:rsidRPr="00830D12" w:rsidRDefault="00830D12">
      <w:pPr>
        <w:rPr>
          <w:ins w:id="56" w:author="Cesar Grande Conde" w:date="2024-02-15T13:54:00Z"/>
          <w:rFonts w:hint="eastAsia"/>
          <w:rPrChange w:id="57" w:author="Cesar Grande Conde" w:date="2024-02-15T13:54:00Z">
            <w:rPr>
              <w:ins w:id="58" w:author="Cesar Grande Conde" w:date="2024-02-15T13:54:00Z"/>
              <w:rFonts w:hint="eastAsia"/>
              <w:noProof/>
              <w:shd w:val="clear" w:color="auto" w:fill="00FF00"/>
            </w:rPr>
          </w:rPrChange>
        </w:rPr>
      </w:pPr>
      <w:ins w:id="59" w:author="Cesar Grande Conde" w:date="2024-02-15T13:54:00Z">
        <w:r w:rsidRPr="00830D12">
          <w:rPr>
            <w:rFonts w:hint="eastAsia"/>
            <w:rPrChange w:id="60" w:author="Cesar Grande Conde" w:date="2024-02-15T13:54:00Z">
              <w:rPr>
                <w:rFonts w:hint="eastAsia"/>
                <w:noProof/>
                <w:shd w:val="clear" w:color="auto" w:fill="00FF00"/>
              </w:rPr>
            </w:rPrChange>
          </w:rPr>
          <w:t xml:space="preserve">Esta forma no </w:t>
        </w:r>
        <w:proofErr w:type="spellStart"/>
        <w:r w:rsidRPr="00830D12">
          <w:rPr>
            <w:rFonts w:hint="eastAsia"/>
            <w:rPrChange w:id="61" w:author="Cesar Grande Conde" w:date="2024-02-15T13:54:00Z">
              <w:rPr>
                <w:rFonts w:hint="eastAsia"/>
                <w:noProof/>
                <w:shd w:val="clear" w:color="auto" w:fill="00FF00"/>
              </w:rPr>
            </w:rPrChange>
          </w:rPr>
          <w:t>seria</w:t>
        </w:r>
        <w:proofErr w:type="spellEnd"/>
        <w:r w:rsidRPr="00830D12">
          <w:rPr>
            <w:rFonts w:hint="eastAsia"/>
            <w:rPrChange w:id="62" w:author="Cesar Grande Conde" w:date="2024-02-15T13:54:00Z">
              <w:rPr>
                <w:rFonts w:hint="eastAsia"/>
                <w:noProof/>
                <w:shd w:val="clear" w:color="auto" w:fill="00FF00"/>
              </w:rPr>
            </w:rPrChange>
          </w:rPr>
          <w:t xml:space="preserve"> correcta en buenas </w:t>
        </w:r>
      </w:ins>
      <w:ins w:id="63" w:author="Cesar Grande Conde" w:date="2024-02-15T13:59:00Z">
        <w:r w:rsidR="00312B26" w:rsidRPr="00312B26">
          <w:t>prácticas</w:t>
        </w:r>
      </w:ins>
      <w:ins w:id="64" w:author="Cesar Grande Conde" w:date="2024-02-15T13:56:00Z">
        <w:r w:rsidR="00973539">
          <w:t xml:space="preserve"> </w:t>
        </w:r>
      </w:ins>
      <w:ins w:id="65" w:author="Cesar Grande Conde" w:date="2024-02-15T14:01:00Z">
        <w:r w:rsidR="00312B26">
          <w:t xml:space="preserve">en </w:t>
        </w:r>
        <w:proofErr w:type="gramStart"/>
        <w:r w:rsidR="00312B26">
          <w:t>Python</w:t>
        </w:r>
      </w:ins>
      <w:ins w:id="66" w:author="Cesar Grande Conde" w:date="2024-02-15T13:56:00Z">
        <w:r w:rsidR="00973539">
          <w:t>(</w:t>
        </w:r>
        <w:proofErr w:type="gramEnd"/>
        <w:r w:rsidR="00973539">
          <w:t xml:space="preserve">forma Snake </w:t>
        </w:r>
        <w:proofErr w:type="spellStart"/>
        <w:r w:rsidR="00973539">
          <w:t>Keys</w:t>
        </w:r>
        <w:proofErr w:type="spellEnd"/>
        <w:r w:rsidR="00973539">
          <w:t>)</w:t>
        </w:r>
      </w:ins>
    </w:p>
    <w:p w14:paraId="22D30D40" w14:textId="0068B691" w:rsidR="00830D12" w:rsidRDefault="00000000">
      <w:pPr>
        <w:rPr>
          <w:ins w:id="67" w:author="Cesar Grande Conde" w:date="2024-02-15T14:01:00Z"/>
          <w:rFonts w:hint="eastAsia"/>
          <w:noProof/>
          <w:shd w:val="clear" w:color="auto" w:fill="00FF00"/>
        </w:rPr>
      </w:pPr>
      <w:ins w:id="68" w:author="Cesar Grande Conde" w:date="2024-02-15T13:54:00Z">
        <w:r>
          <w:rPr>
            <w:noProof/>
            <w:shd w:val="clear" w:color="auto" w:fill="00FF00"/>
          </w:rPr>
          <w:pict w14:anchorId="5B8E8724">
            <v:shape id="_x0000_i1083" type="#_x0000_t75" style="width:184.05pt;height:39.15pt;visibility:visible;mso-wrap-style:square">
              <v:imagedata r:id="rId84" o:title=""/>
            </v:shape>
          </w:pict>
        </w:r>
      </w:ins>
    </w:p>
    <w:p w14:paraId="322F679F" w14:textId="77777777" w:rsidR="00312B26" w:rsidRDefault="00312B26">
      <w:pPr>
        <w:rPr>
          <w:ins w:id="69" w:author="Cesar Grande Conde" w:date="2024-02-15T14:01:00Z"/>
          <w:rFonts w:hint="eastAsia"/>
          <w:noProof/>
          <w:shd w:val="clear" w:color="auto" w:fill="00FF00"/>
        </w:rPr>
      </w:pPr>
    </w:p>
    <w:p w14:paraId="4C9C883D" w14:textId="77777777" w:rsidR="00966663" w:rsidRDefault="00312B26" w:rsidP="00312B26">
      <w:pPr>
        <w:rPr>
          <w:ins w:id="70" w:author="Cesar Grande Conde" w:date="2024-02-15T17:42:00Z"/>
          <w:rFonts w:hint="eastAsia"/>
        </w:rPr>
      </w:pPr>
      <w:ins w:id="71" w:author="Cesar Grande Conde" w:date="2024-02-15T14:01:00Z">
        <w:r w:rsidRPr="00312B26">
          <w:rPr>
            <w:rFonts w:hint="eastAsia"/>
            <w:rPrChange w:id="72" w:author="Cesar Grande Conde" w:date="2024-02-15T14:02:00Z">
              <w:rPr>
                <w:rFonts w:hint="eastAsia"/>
                <w:noProof/>
                <w:shd w:val="clear" w:color="auto" w:fill="00FF00"/>
              </w:rPr>
            </w:rPrChange>
          </w:rPr>
          <w:t xml:space="preserve">Forma de crear clase sin argumentos seria con el </w:t>
        </w:r>
        <w:proofErr w:type="spellStart"/>
        <w:proofErr w:type="gramStart"/>
        <w:r w:rsidRPr="00312B26">
          <w:rPr>
            <w:rFonts w:hint="eastAsia"/>
            <w:rPrChange w:id="73" w:author="Cesar Grande Conde" w:date="2024-02-15T14:02:00Z">
              <w:rPr>
                <w:rFonts w:hint="eastAsia"/>
                <w:noProof/>
                <w:shd w:val="clear" w:color="auto" w:fill="00FF00"/>
              </w:rPr>
            </w:rPrChange>
          </w:rPr>
          <w:t>pass</w:t>
        </w:r>
        <w:proofErr w:type="spellEnd"/>
        <w:proofErr w:type="gramEnd"/>
        <w:r w:rsidRPr="00312B26">
          <w:rPr>
            <w:rFonts w:hint="eastAsia"/>
            <w:rPrChange w:id="74" w:author="Cesar Grande Conde" w:date="2024-02-15T14:02:00Z">
              <w:rPr>
                <w:rFonts w:hint="eastAsia"/>
                <w:noProof/>
                <w:shd w:val="clear" w:color="auto" w:fill="00FF00"/>
              </w:rPr>
            </w:rPrChange>
          </w:rPr>
          <w:t xml:space="preserve"> pero no es </w:t>
        </w:r>
      </w:ins>
      <w:ins w:id="75" w:author="Cesar Grande Conde" w:date="2024-02-15T14:02:00Z">
        <w:r w:rsidRPr="00312B26">
          <w:t>lógico</w:t>
        </w:r>
      </w:ins>
      <w:ins w:id="76" w:author="Cesar Grande Conde" w:date="2024-02-15T14:01:00Z">
        <w:r w:rsidRPr="00312B26">
          <w:rPr>
            <w:rFonts w:hint="eastAsia"/>
            <w:rPrChange w:id="77" w:author="Cesar Grande Conde" w:date="2024-02-15T14:02:00Z">
              <w:rPr>
                <w:rFonts w:hint="eastAsia"/>
                <w:noProof/>
                <w:shd w:val="clear" w:color="auto" w:fill="00FF00"/>
              </w:rPr>
            </w:rPrChange>
          </w:rPr>
          <w:t xml:space="preserve"> crear una clase </w:t>
        </w:r>
      </w:ins>
      <w:ins w:id="78" w:author="Cesar Grande Conde" w:date="2024-02-15T14:02:00Z">
        <w:r w:rsidRPr="00312B26">
          <w:t>vacía</w:t>
        </w:r>
        <w:r>
          <w:t xml:space="preserve">, sino usas el </w:t>
        </w:r>
        <w:proofErr w:type="spellStart"/>
        <w:r>
          <w:t>pass</w:t>
        </w:r>
        <w:proofErr w:type="spellEnd"/>
        <w:r>
          <w:t xml:space="preserve"> da error porque toda clase debería tener argumentos</w:t>
        </w:r>
      </w:ins>
      <w:ins w:id="79" w:author="Cesar Grande Conde" w:date="2024-02-15T17:42:00Z">
        <w:r w:rsidR="00966663">
          <w:t xml:space="preserve">. </w:t>
        </w:r>
      </w:ins>
    </w:p>
    <w:p w14:paraId="394FB40D" w14:textId="78C22F46" w:rsidR="00312B26" w:rsidRDefault="00966663" w:rsidP="00312B26">
      <w:pPr>
        <w:rPr>
          <w:ins w:id="80" w:author="Cesar Grande Conde" w:date="2024-02-15T14:02:00Z"/>
          <w:rFonts w:hint="eastAsia"/>
        </w:rPr>
      </w:pPr>
      <w:proofErr w:type="spellStart"/>
      <w:ins w:id="81" w:author="Cesar Grande Conde" w:date="2024-02-15T17:42:00Z">
        <w:r w:rsidRPr="00966663">
          <w:rPr>
            <w:rFonts w:hint="eastAsia"/>
          </w:rPr>
          <w:t>pass</w:t>
        </w:r>
        <w:proofErr w:type="spellEnd"/>
        <w:r w:rsidRPr="00966663">
          <w:rPr>
            <w:rFonts w:hint="eastAsia"/>
          </w:rPr>
          <w:t xml:space="preserve"> </w:t>
        </w:r>
        <w:r>
          <w:sym w:font="Wingdings" w:char="F0E0"/>
        </w:r>
        <w:r w:rsidRPr="00966663">
          <w:rPr>
            <w:rFonts w:hint="eastAsia"/>
          </w:rPr>
          <w:t>Para poder dejar la clase vacía</w:t>
        </w:r>
      </w:ins>
    </w:p>
    <w:p w14:paraId="424957AF" w14:textId="44693BB8" w:rsidR="00312B26" w:rsidRPr="00312B26" w:rsidRDefault="00000000" w:rsidP="00312B26">
      <w:pPr>
        <w:rPr>
          <w:ins w:id="82" w:author="Cesar Grande Conde" w:date="2024-02-15T13:34:00Z"/>
          <w:rFonts w:hint="eastAsia"/>
          <w:rPrChange w:id="83" w:author="Cesar Grande Conde" w:date="2024-02-15T14:02:00Z">
            <w:rPr>
              <w:ins w:id="84" w:author="Cesar Grande Conde" w:date="2024-02-15T13:34:00Z"/>
              <w:rFonts w:hint="eastAsia"/>
              <w:shd w:val="clear" w:color="auto" w:fill="00FF00"/>
            </w:rPr>
          </w:rPrChange>
        </w:rPr>
      </w:pPr>
      <w:ins w:id="85" w:author="Cesar Grande Conde" w:date="2024-02-15T14:02:00Z">
        <w:r>
          <w:rPr>
            <w:noProof/>
          </w:rPr>
          <w:pict w14:anchorId="059E9B7D">
            <v:shape id="_x0000_i1084" type="#_x0000_t75" style="width:166.25pt;height:98.3pt;visibility:visible;mso-wrap-style:square">
              <v:imagedata r:id="rId85" o:title=""/>
            </v:shape>
          </w:pict>
        </w:r>
      </w:ins>
    </w:p>
    <w:p w14:paraId="5ABDF677" w14:textId="23A49F60" w:rsidR="007E3AC4" w:rsidRDefault="00A9591D">
      <w:pPr>
        <w:rPr>
          <w:ins w:id="86" w:author="Cesar Grande Conde" w:date="2024-02-15T14:04:00Z"/>
          <w:rFonts w:hint="eastAsia"/>
          <w:noProof/>
        </w:rPr>
      </w:pPr>
      <w:ins w:id="87" w:author="Cesar Grande Conde" w:date="2024-02-15T14:04:00Z">
        <w:r>
          <w:rPr>
            <w:noProof/>
          </w:rPr>
          <w:t>Constructor de clase</w:t>
        </w:r>
      </w:ins>
    </w:p>
    <w:p w14:paraId="4A291348" w14:textId="6B99AF58" w:rsidR="00A9591D" w:rsidRDefault="00832F2C">
      <w:pPr>
        <w:rPr>
          <w:ins w:id="88" w:author="Cesar Grande Conde" w:date="2024-02-15T14:06:00Z"/>
          <w:rFonts w:hint="eastAsia"/>
          <w:noProof/>
        </w:rPr>
      </w:pPr>
      <w:ins w:id="89" w:author="Cesar Grande Conde" w:date="2024-02-15T14:05:00Z">
        <w:r>
          <w:rPr>
            <w:noProof/>
          </w:rPr>
          <w:lastRenderedPageBreak/>
          <w:pict w14:anchorId="5D947A14">
            <v:shape id="_x0000_i1085" type="#_x0000_t75" style="width:340.9pt;height:106.1pt;visibility:visible;mso-wrap-style:square">
              <v:imagedata r:id="rId86" o:title=""/>
            </v:shape>
          </w:pict>
        </w:r>
      </w:ins>
    </w:p>
    <w:p w14:paraId="63858922" w14:textId="77777777" w:rsidR="00A9591D" w:rsidRDefault="00A9591D">
      <w:pPr>
        <w:rPr>
          <w:ins w:id="90" w:author="Cesar Grande Conde" w:date="2024-02-15T14:06:00Z"/>
          <w:rFonts w:hint="eastAsia"/>
          <w:noProof/>
        </w:rPr>
      </w:pPr>
    </w:p>
    <w:p w14:paraId="5003ED00" w14:textId="22F5B2C4" w:rsidR="00A9591D" w:rsidRDefault="00A9591D">
      <w:pPr>
        <w:rPr>
          <w:ins w:id="91" w:author="Cesar Grande Conde" w:date="2024-02-15T14:12:00Z"/>
          <w:rFonts w:hint="eastAsia"/>
          <w:noProof/>
        </w:rPr>
      </w:pPr>
      <w:ins w:id="92" w:author="Cesar Grande Conde" w:date="2024-02-15T14:06:00Z">
        <w:r>
          <w:rPr>
            <w:noProof/>
          </w:rPr>
          <w:t>Ante de empezar, la forma correcta de trabajar seria crear u</w:t>
        </w:r>
      </w:ins>
      <w:ins w:id="93" w:author="Cesar Grande Conde" w:date="2024-02-15T14:07:00Z">
        <w:r>
          <w:rPr>
            <w:noProof/>
          </w:rPr>
          <w:t>n fichero por cada clase y despues con import llamamos a cada clase que necesitemos, no tener un unico fichero con todas las clase, etc</w:t>
        </w:r>
      </w:ins>
    </w:p>
    <w:p w14:paraId="30C2E996" w14:textId="7997EA1A" w:rsidR="00FF7E62" w:rsidRDefault="00FF7E62">
      <w:pPr>
        <w:rPr>
          <w:ins w:id="94" w:author="Cesar Grande Conde" w:date="2024-02-15T14:12:00Z"/>
          <w:rFonts w:hint="eastAsia"/>
          <w:noProof/>
        </w:rPr>
      </w:pPr>
      <w:ins w:id="95" w:author="Cesar Grande Conde" w:date="2024-02-15T14:12:00Z">
        <w:r>
          <w:rPr>
            <w:noProof/>
          </w:rPr>
          <w:t>Creamos una clase con argumentos pasados en la llamada y accedemos a ellos</w:t>
        </w:r>
      </w:ins>
    </w:p>
    <w:p w14:paraId="5F820BB1" w14:textId="06055FA1" w:rsidR="00FF7E62" w:rsidRDefault="00832F2C">
      <w:pPr>
        <w:rPr>
          <w:ins w:id="96" w:author="Cesar Grande Conde" w:date="2024-02-15T14:16:00Z"/>
          <w:rFonts w:hint="eastAsia"/>
          <w:noProof/>
        </w:rPr>
      </w:pPr>
      <w:ins w:id="97" w:author="Cesar Grande Conde" w:date="2024-02-15T14:12:00Z">
        <w:r>
          <w:rPr>
            <w:noProof/>
          </w:rPr>
          <w:pict w14:anchorId="76C03EBD">
            <v:shape id="_x0000_i1086" type="#_x0000_t75" style="width:425.1pt;height:198.15pt;visibility:visible;mso-wrap-style:square">
              <v:imagedata r:id="rId87" o:title=""/>
            </v:shape>
          </w:pict>
        </w:r>
      </w:ins>
    </w:p>
    <w:p w14:paraId="6034582F" w14:textId="46AE548A" w:rsidR="00D77C17" w:rsidRDefault="00D77C17">
      <w:pPr>
        <w:rPr>
          <w:ins w:id="98" w:author="Cesar Grande Conde" w:date="2024-02-15T14:16:00Z"/>
          <w:rFonts w:hint="eastAsia"/>
          <w:noProof/>
        </w:rPr>
      </w:pPr>
      <w:ins w:id="99" w:author="Cesar Grande Conde" w:date="2024-02-15T14:16:00Z">
        <w:r>
          <w:rPr>
            <w:rFonts w:hint="eastAsia"/>
            <w:noProof/>
          </w:rPr>
          <w:t>O</w:t>
        </w:r>
        <w:r>
          <w:rPr>
            <w:noProof/>
          </w:rPr>
          <w:t xml:space="preserve">tra forma de mostrar </w:t>
        </w:r>
      </w:ins>
    </w:p>
    <w:p w14:paraId="2D2E934B" w14:textId="749EB9D1" w:rsidR="00D77C17" w:rsidRDefault="00832F2C">
      <w:pPr>
        <w:rPr>
          <w:ins w:id="100" w:author="Cesar Grande Conde" w:date="2024-02-15T17:48:00Z"/>
          <w:rFonts w:hint="eastAsia"/>
          <w:noProof/>
        </w:rPr>
      </w:pPr>
      <w:ins w:id="101" w:author="Cesar Grande Conde" w:date="2024-02-15T14:16:00Z">
        <w:r>
          <w:rPr>
            <w:noProof/>
          </w:rPr>
          <w:pict w14:anchorId="2F12A1A9">
            <v:shape id="_x0000_i1087" type="#_x0000_t75" style="width:425.1pt;height:33.5pt;visibility:visible;mso-wrap-style:square">
              <v:imagedata r:id="rId88" o:title=""/>
            </v:shape>
          </w:pict>
        </w:r>
      </w:ins>
    </w:p>
    <w:p w14:paraId="7CF9A088" w14:textId="77777777" w:rsidR="00EA464E" w:rsidRDefault="00EA464E">
      <w:pPr>
        <w:rPr>
          <w:ins w:id="102" w:author="Cesar Grande Conde" w:date="2024-02-15T17:48:00Z"/>
          <w:rFonts w:hint="eastAsia"/>
          <w:noProof/>
        </w:rPr>
      </w:pPr>
    </w:p>
    <w:p w14:paraId="7A395E2A" w14:textId="4586A498" w:rsidR="00EA464E" w:rsidRDefault="00EA464E">
      <w:pPr>
        <w:rPr>
          <w:ins w:id="103" w:author="Cesar Grande Conde" w:date="2024-02-15T17:48:00Z"/>
          <w:rFonts w:hint="eastAsia"/>
          <w:noProof/>
        </w:rPr>
      </w:pPr>
      <w:ins w:id="104" w:author="Cesar Grande Conde" w:date="2024-02-15T17:48:00Z">
        <w:r>
          <w:rPr>
            <w:noProof/>
          </w:rPr>
          <w:t>Ahora creamos una funcion y le p</w:t>
        </w:r>
      </w:ins>
      <w:ins w:id="105" w:author="Cesar Grande Conde" w:date="2024-02-15T17:49:00Z">
        <w:r>
          <w:rPr>
            <w:noProof/>
          </w:rPr>
          <w:t>amos self</w:t>
        </w:r>
      </w:ins>
      <w:ins w:id="106" w:author="Cesar Grande Conde" w:date="2024-02-15T17:51:00Z">
        <w:r>
          <w:rPr>
            <w:noProof/>
          </w:rPr>
          <w:t xml:space="preserve"> y luego dentro ya hacemos lo que deseemos</w:t>
        </w:r>
      </w:ins>
      <w:ins w:id="107" w:author="Cesar Grande Conde" w:date="2024-02-15T17:52:00Z">
        <w:r>
          <w:rPr>
            <w:noProof/>
          </w:rPr>
          <w:t xml:space="preserve"> en este caso un print</w:t>
        </w:r>
      </w:ins>
    </w:p>
    <w:p w14:paraId="4CBBF716" w14:textId="3A070F4A" w:rsidR="00EA464E" w:rsidRDefault="00832F2C">
      <w:pPr>
        <w:rPr>
          <w:ins w:id="108" w:author="Cesar Grande Conde" w:date="2024-02-15T17:56:00Z"/>
          <w:rFonts w:hint="eastAsia"/>
          <w:noProof/>
        </w:rPr>
      </w:pPr>
      <w:ins w:id="109" w:author="Cesar Grande Conde" w:date="2024-02-15T17:48:00Z">
        <w:r>
          <w:rPr>
            <w:noProof/>
          </w:rPr>
          <w:lastRenderedPageBreak/>
          <w:pict w14:anchorId="05EB1D9E">
            <v:shape id="_x0000_i1088" type="#_x0000_t75" style="width:425.45pt;height:211.3pt;visibility:visible;mso-wrap-style:square">
              <v:imagedata r:id="rId89" o:title=""/>
            </v:shape>
          </w:pict>
        </w:r>
      </w:ins>
    </w:p>
    <w:p w14:paraId="1F687FDA" w14:textId="64F707CF" w:rsidR="002F09E3" w:rsidRDefault="002F09E3">
      <w:pPr>
        <w:rPr>
          <w:ins w:id="110" w:author="Cesar Grande Conde" w:date="2024-02-15T17:56:00Z"/>
          <w:rFonts w:hint="eastAsia"/>
          <w:noProof/>
        </w:rPr>
      </w:pPr>
      <w:ins w:id="111" w:author="Cesar Grande Conde" w:date="2024-02-15T17:56:00Z">
        <w:r>
          <w:rPr>
            <w:rFonts w:hint="eastAsia"/>
            <w:noProof/>
          </w:rPr>
          <w:t>E</w:t>
        </w:r>
        <w:r>
          <w:rPr>
            <w:noProof/>
          </w:rPr>
          <w:t>n la clase tambien podemos usar valores por defecto con el alias</w:t>
        </w:r>
      </w:ins>
    </w:p>
    <w:p w14:paraId="51BCB28F" w14:textId="7F305982" w:rsidR="002F09E3" w:rsidRDefault="00832F2C">
      <w:pPr>
        <w:rPr>
          <w:ins w:id="112" w:author="Cesar Grande Conde" w:date="2024-02-15T17:58:00Z"/>
          <w:rFonts w:hint="eastAsia"/>
          <w:noProof/>
        </w:rPr>
      </w:pPr>
      <w:ins w:id="113" w:author="Cesar Grande Conde" w:date="2024-02-15T17:56:00Z">
        <w:r>
          <w:rPr>
            <w:noProof/>
          </w:rPr>
          <w:pict w14:anchorId="791679E7">
            <v:shape id="_x0000_i1089" type="#_x0000_t75" style="width:425.45pt;height:51.05pt;visibility:visible;mso-wrap-style:square">
              <v:imagedata r:id="rId90" o:title=""/>
            </v:shape>
          </w:pict>
        </w:r>
      </w:ins>
    </w:p>
    <w:p w14:paraId="3D20AFE6" w14:textId="0BA0BCC5" w:rsidR="00D22FEF" w:rsidRDefault="00D22FEF">
      <w:pPr>
        <w:rPr>
          <w:ins w:id="114" w:author="Cesar Grande Conde" w:date="2024-02-15T17:58:00Z"/>
          <w:rFonts w:hint="eastAsia"/>
          <w:noProof/>
        </w:rPr>
      </w:pPr>
      <w:ins w:id="115" w:author="Cesar Grande Conde" w:date="2024-02-15T17:58:00Z">
        <w:r>
          <w:rPr>
            <w:rFonts w:hint="eastAsia"/>
            <w:noProof/>
          </w:rPr>
          <w:t>S</w:t>
        </w:r>
        <w:r>
          <w:rPr>
            <w:noProof/>
          </w:rPr>
          <w:t>i no se incluye tercer parametro se pone “Sin alias” pero si se incluye</w:t>
        </w:r>
      </w:ins>
      <w:ins w:id="116" w:author="Cesar Grande Conde" w:date="2024-02-15T18:41:00Z">
        <w:r w:rsidR="00DA5EB2">
          <w:rPr>
            <w:noProof/>
          </w:rPr>
          <w:t>,</w:t>
        </w:r>
      </w:ins>
      <w:ins w:id="117" w:author="Cesar Grande Conde" w:date="2024-02-15T17:58:00Z">
        <w:r>
          <w:rPr>
            <w:noProof/>
          </w:rPr>
          <w:t xml:space="preserve"> usara ese parametro</w:t>
        </w:r>
      </w:ins>
    </w:p>
    <w:p w14:paraId="2D558071" w14:textId="70F83F91" w:rsidR="00D22FEF" w:rsidRDefault="00832F2C">
      <w:pPr>
        <w:rPr>
          <w:ins w:id="118" w:author="Cesar Grande Conde" w:date="2024-02-15T17:59:00Z"/>
          <w:rFonts w:hint="eastAsia"/>
          <w:noProof/>
        </w:rPr>
      </w:pPr>
      <w:ins w:id="119" w:author="Cesar Grande Conde" w:date="2024-02-15T17:58:00Z">
        <w:r>
          <w:rPr>
            <w:noProof/>
          </w:rPr>
          <w:pict w14:anchorId="64055A14">
            <v:shape id="_x0000_i1090" type="#_x0000_t75" style="width:312.1pt;height:28.8pt;visibility:visible;mso-wrap-style:square">
              <v:imagedata r:id="rId91" o:title=""/>
            </v:shape>
          </w:pict>
        </w:r>
      </w:ins>
    </w:p>
    <w:p w14:paraId="3260AA88" w14:textId="790DF870" w:rsidR="00D22FEF" w:rsidRDefault="00D22FEF">
      <w:pPr>
        <w:rPr>
          <w:ins w:id="120" w:author="Cesar Grande Conde" w:date="2024-02-15T18:43:00Z"/>
          <w:rFonts w:hint="eastAsia"/>
          <w:noProof/>
        </w:rPr>
      </w:pPr>
      <w:ins w:id="121" w:author="Cesar Grande Conde" w:date="2024-02-15T17:59:00Z">
        <w:r>
          <w:rPr>
            <w:rFonts w:hint="eastAsia"/>
            <w:noProof/>
          </w:rPr>
          <w:t>D</w:t>
        </w:r>
        <w:r>
          <w:rPr>
            <w:noProof/>
          </w:rPr>
          <w:t>evuleve Brais Moure MoureDev</w:t>
        </w:r>
      </w:ins>
    </w:p>
    <w:p w14:paraId="2533B691" w14:textId="0759C9A6" w:rsidR="00CE6E55" w:rsidRDefault="00CE6E55">
      <w:pPr>
        <w:rPr>
          <w:ins w:id="122" w:author="Cesar Grande Conde" w:date="2024-02-15T18:46:00Z"/>
          <w:rFonts w:hint="eastAsia"/>
          <w:noProof/>
        </w:rPr>
      </w:pPr>
      <w:ins w:id="123" w:author="Cesar Grande Conde" w:date="2024-02-15T18:43:00Z">
        <w:r>
          <w:rPr>
            <w:noProof/>
          </w:rPr>
          <w:t>Encapsulacion</w:t>
        </w:r>
      </w:ins>
    </w:p>
    <w:p w14:paraId="3EE069D3" w14:textId="449EA4B0" w:rsidR="00CE6E55" w:rsidRDefault="00CE6E55">
      <w:pPr>
        <w:rPr>
          <w:ins w:id="124" w:author="Cesar Grande Conde" w:date="2024-02-15T18:46:00Z"/>
          <w:rFonts w:hint="eastAsia"/>
          <w:noProof/>
        </w:rPr>
      </w:pPr>
      <w:ins w:id="125" w:author="Cesar Grande Conde" w:date="2024-02-15T18:46:00Z">
        <w:r>
          <w:rPr>
            <w:rFonts w:hint="eastAsia"/>
            <w:noProof/>
          </w:rPr>
          <w:t>P</w:t>
        </w:r>
        <w:r>
          <w:rPr>
            <w:noProof/>
          </w:rPr>
          <w:t xml:space="preserve">ara declararlo privado es con __ delante del argumento </w:t>
        </w:r>
      </w:ins>
    </w:p>
    <w:p w14:paraId="773269FA" w14:textId="0E0D8BB8" w:rsidR="00CE6E55" w:rsidRDefault="00832F2C">
      <w:pPr>
        <w:rPr>
          <w:ins w:id="126" w:author="Cesar Grande Conde" w:date="2024-02-15T18:46:00Z"/>
          <w:rFonts w:hint="eastAsia"/>
          <w:noProof/>
        </w:rPr>
      </w:pPr>
      <w:ins w:id="127" w:author="Cesar Grande Conde" w:date="2024-02-15T18:46:00Z">
        <w:r>
          <w:rPr>
            <w:noProof/>
          </w:rPr>
          <w:pict w14:anchorId="276D4F1C">
            <v:shape id="_x0000_i1091" type="#_x0000_t75" style="width:425.45pt;height:108.65pt;visibility:visible;mso-wrap-style:square">
              <v:imagedata r:id="rId92" o:title=""/>
            </v:shape>
          </w:pict>
        </w:r>
      </w:ins>
    </w:p>
    <w:p w14:paraId="1A183C99" w14:textId="063DF433" w:rsidR="00E81420" w:rsidRDefault="00832F2C">
      <w:pPr>
        <w:rPr>
          <w:ins w:id="128" w:author="Cesar Grande Conde" w:date="2024-02-15T18:49:00Z"/>
          <w:rFonts w:hint="eastAsia"/>
          <w:noProof/>
        </w:rPr>
      </w:pPr>
      <w:ins w:id="129" w:author="Cesar Grande Conde" w:date="2024-02-15T18:56:00Z">
        <w:r>
          <w:rPr>
            <w:noProof/>
          </w:rPr>
          <w:pict w14:anchorId="0196E1B5">
            <v:shape id="_x0000_i1092" type="#_x0000_t75" style="width:348.75pt;height:75.75pt;visibility:visible;mso-wrap-style:square">
              <v:imagedata r:id="rId93" o:title=""/>
            </v:shape>
          </w:pict>
        </w:r>
      </w:ins>
    </w:p>
    <w:p w14:paraId="329C06F0" w14:textId="71721DF5" w:rsidR="00E81420" w:rsidRDefault="00E81420">
      <w:pPr>
        <w:rPr>
          <w:ins w:id="130" w:author="Cesar Grande Conde" w:date="2024-02-15T18:50:00Z"/>
          <w:rFonts w:hint="eastAsia"/>
          <w:noProof/>
        </w:rPr>
      </w:pPr>
      <w:ins w:id="131" w:author="Cesar Grande Conde" w:date="2024-02-15T18:49:00Z">
        <w:r>
          <w:rPr>
            <w:rFonts w:hint="eastAsia"/>
            <w:noProof/>
          </w:rPr>
          <w:t>Y</w:t>
        </w:r>
        <w:r>
          <w:rPr>
            <w:noProof/>
          </w:rPr>
          <w:t xml:space="preserve"> para acceder a </w:t>
        </w:r>
      </w:ins>
      <w:ins w:id="132" w:author="Cesar Grande Conde" w:date="2024-02-15T18:50:00Z">
        <w:r>
          <w:rPr>
            <w:noProof/>
          </w:rPr>
          <w:t>get_name</w:t>
        </w:r>
      </w:ins>
    </w:p>
    <w:p w14:paraId="1E104D3F" w14:textId="37636D23" w:rsidR="00E81420" w:rsidRDefault="00832F2C">
      <w:pPr>
        <w:rPr>
          <w:ins w:id="133" w:author="Cesar Grande Conde" w:date="2024-02-15T19:03:00Z"/>
          <w:rFonts w:hint="eastAsia"/>
          <w:noProof/>
        </w:rPr>
      </w:pPr>
      <w:ins w:id="134" w:author="Cesar Grande Conde" w:date="2024-02-15T18:55:00Z">
        <w:r>
          <w:rPr>
            <w:noProof/>
          </w:rPr>
          <w:lastRenderedPageBreak/>
          <w:pict w14:anchorId="2885B6E2">
            <v:shape id="_x0000_i1093" type="#_x0000_t75" style="width:424.8pt;height:298.65pt;visibility:visible;mso-wrap-style:square">
              <v:imagedata r:id="rId94" o:title=""/>
            </v:shape>
          </w:pict>
        </w:r>
      </w:ins>
    </w:p>
    <w:p w14:paraId="38CB4BF3" w14:textId="2995F01A" w:rsidR="00D172FB" w:rsidRDefault="00D172FB">
      <w:pPr>
        <w:rPr>
          <w:ins w:id="135" w:author="Cesar Grande Conde" w:date="2024-02-15T19:03:00Z"/>
          <w:rFonts w:hint="eastAsia"/>
          <w:noProof/>
        </w:rPr>
      </w:pPr>
      <w:ins w:id="136" w:author="Cesar Grande Conde" w:date="2024-02-15T19:03:00Z">
        <w:r>
          <w:rPr>
            <w:rFonts w:hint="eastAsia"/>
            <w:noProof/>
          </w:rPr>
          <w:t>Y</w:t>
        </w:r>
        <w:r>
          <w:rPr>
            <w:noProof/>
          </w:rPr>
          <w:t xml:space="preserve"> para cambiar el valor como </w:t>
        </w:r>
      </w:ins>
      <w:ins w:id="137" w:author="Cesar Grande Conde" w:date="2024-02-15T19:04:00Z">
        <w:r>
          <w:rPr>
            <w:noProof/>
          </w:rPr>
          <w:t>de name creamos set y llamamos al metodo set_name y le pasamos nombre</w:t>
        </w:r>
      </w:ins>
    </w:p>
    <w:p w14:paraId="63FCD2BF" w14:textId="4A8C3AE2" w:rsidR="00D172FB" w:rsidRDefault="00832F2C">
      <w:pPr>
        <w:rPr>
          <w:ins w:id="138" w:author="Cesar Grande Conde" w:date="2024-02-15T19:04:00Z"/>
          <w:rFonts w:hint="eastAsia"/>
          <w:noProof/>
        </w:rPr>
      </w:pPr>
      <w:ins w:id="139" w:author="Cesar Grande Conde" w:date="2024-02-15T19:03:00Z">
        <w:r>
          <w:rPr>
            <w:noProof/>
          </w:rPr>
          <w:pict w14:anchorId="1E26C814">
            <v:shape id="_x0000_i1094" type="#_x0000_t75" style="width:379.1pt;height:89.55pt;visibility:visible;mso-wrap-style:square">
              <v:imagedata r:id="rId95" o:title=""/>
            </v:shape>
          </w:pict>
        </w:r>
      </w:ins>
    </w:p>
    <w:p w14:paraId="5C38817E" w14:textId="77777777" w:rsidR="00D172FB" w:rsidRDefault="00832F2C">
      <w:pPr>
        <w:rPr>
          <w:ins w:id="140" w:author="Cesar Grande Conde" w:date="2024-02-15T19:05:00Z"/>
          <w:rFonts w:hint="eastAsia"/>
          <w:noProof/>
        </w:rPr>
      </w:pPr>
      <w:ins w:id="141" w:author="Cesar Grande Conde" w:date="2024-02-15T19:04:00Z">
        <w:r>
          <w:rPr>
            <w:noProof/>
          </w:rPr>
          <w:pict w14:anchorId="4CDF6AF4">
            <v:shape id="_x0000_i1095" type="#_x0000_t75" style="width:412.3pt;height:41.95pt;visibility:visible;mso-wrap-style:square">
              <v:imagedata r:id="rId96" o:title=""/>
            </v:shape>
          </w:pict>
        </w:r>
      </w:ins>
    </w:p>
    <w:p w14:paraId="649C7D58" w14:textId="1A80D2BC" w:rsidR="00D172FB" w:rsidRDefault="00D172FB">
      <w:pPr>
        <w:rPr>
          <w:ins w:id="142" w:author="Cesar Grande Conde" w:date="2024-02-15T19:04:00Z"/>
          <w:rFonts w:hint="eastAsia"/>
          <w:noProof/>
        </w:rPr>
      </w:pPr>
      <w:ins w:id="143" w:author="Cesar Grande Conde" w:date="2024-02-15T19:05:00Z">
        <w:r>
          <w:rPr>
            <w:noProof/>
          </w:rPr>
          <w:t>Queda la clase asi</w:t>
        </w:r>
      </w:ins>
    </w:p>
    <w:p w14:paraId="1CC9847C" w14:textId="36551EE9" w:rsidR="00D172FB" w:rsidRDefault="00832F2C">
      <w:pPr>
        <w:rPr>
          <w:ins w:id="144" w:author="Cesar Grande Conde" w:date="2024-02-15T18:46:00Z"/>
          <w:rFonts w:hint="eastAsia"/>
          <w:noProof/>
        </w:rPr>
      </w:pPr>
      <w:ins w:id="145" w:author="Cesar Grande Conde" w:date="2024-02-15T19:03:00Z">
        <w:r>
          <w:rPr>
            <w:noProof/>
          </w:rPr>
          <w:lastRenderedPageBreak/>
          <w:pict w14:anchorId="0BCE7E1E">
            <v:shape id="_x0000_i1096" type="#_x0000_t75" style="width:425.45pt;height:253.55pt;visibility:visible;mso-wrap-style:square">
              <v:imagedata r:id="rId97" o:title=""/>
            </v:shape>
          </w:pict>
        </w:r>
      </w:ins>
    </w:p>
    <w:p w14:paraId="08141101" w14:textId="77777777" w:rsidR="00CE6E55" w:rsidRDefault="00CE6E55">
      <w:pPr>
        <w:rPr>
          <w:ins w:id="146" w:author="Cesar Grande Conde" w:date="2024-02-15T18:43:00Z"/>
          <w:rFonts w:hint="eastAsia"/>
          <w:noProof/>
        </w:rPr>
      </w:pPr>
    </w:p>
    <w:p w14:paraId="6CBBF13E" w14:textId="39578E01" w:rsidR="00CE6E55" w:rsidRDefault="00832F2C">
      <w:pPr>
        <w:rPr>
          <w:ins w:id="147" w:author="Cesar Grande Conde" w:date="2024-02-16T11:26:00Z"/>
          <w:shd w:val="clear" w:color="auto" w:fill="00FF00"/>
        </w:rPr>
      </w:pPr>
      <w:ins w:id="148" w:author="Cesar Grande Conde" w:date="2024-02-16T11:26:00Z">
        <w:r>
          <w:rPr>
            <w:shd w:val="clear" w:color="auto" w:fill="00FF00"/>
          </w:rPr>
          <w:t>EXCEPCIONES</w:t>
        </w:r>
      </w:ins>
    </w:p>
    <w:p w14:paraId="17BB0D11" w14:textId="65586962" w:rsidR="00832F2C" w:rsidRDefault="00832F2C">
      <w:pPr>
        <w:rPr>
          <w:ins w:id="149" w:author="Cesar Grande Conde" w:date="2024-02-16T11:51:00Z"/>
          <w:noProof/>
        </w:rPr>
      </w:pPr>
      <w:ins w:id="150" w:author="Cesar Grande Conde" w:date="2024-02-16T11:26:00Z">
        <w:r w:rsidRPr="008E0672">
          <w:rPr>
            <w:noProof/>
          </w:rPr>
          <w:pict w14:anchorId="34CE7AE5">
            <v:shape id="_x0000_i1097" type="#_x0000_t75" style="width:367.2pt;height:292.7pt;visibility:visible;mso-wrap-style:square">
              <v:imagedata r:id="rId98" o:title=""/>
            </v:shape>
          </w:pict>
        </w:r>
      </w:ins>
    </w:p>
    <w:p w14:paraId="46AD81D4" w14:textId="77777777" w:rsidR="00EA0241" w:rsidRDefault="00EA0241">
      <w:pPr>
        <w:rPr>
          <w:ins w:id="151" w:author="Cesar Grande Conde" w:date="2024-02-16T11:51:00Z"/>
          <w:noProof/>
        </w:rPr>
      </w:pPr>
    </w:p>
    <w:p w14:paraId="0E28E3AA" w14:textId="61539ECD" w:rsidR="00EA0241" w:rsidRDefault="007C234B">
      <w:pPr>
        <w:rPr>
          <w:ins w:id="152" w:author="Cesar Grande Conde" w:date="2024-02-16T11:57:00Z"/>
          <w:noProof/>
        </w:rPr>
      </w:pPr>
      <w:ins w:id="153" w:author="Cesar Grande Conde" w:date="2024-02-16T11:53:00Z">
        <w:r w:rsidRPr="008E0672">
          <w:rPr>
            <w:noProof/>
          </w:rPr>
          <w:lastRenderedPageBreak/>
          <w:pict w14:anchorId="1834C705">
            <v:shape id="_x0000_i1100" type="#_x0000_t75" style="width:425.1pt;height:278.9pt;visibility:visible;mso-wrap-style:square">
              <v:imagedata r:id="rId99" o:title=""/>
            </v:shape>
          </w:pict>
        </w:r>
      </w:ins>
    </w:p>
    <w:p w14:paraId="3BCB640E" w14:textId="77777777" w:rsidR="007C234B" w:rsidRDefault="007C234B">
      <w:pPr>
        <w:rPr>
          <w:ins w:id="154" w:author="Cesar Grande Conde" w:date="2024-02-16T11:57:00Z"/>
          <w:noProof/>
        </w:rPr>
      </w:pPr>
    </w:p>
    <w:p w14:paraId="7A344869" w14:textId="6B199238" w:rsidR="007C234B" w:rsidRDefault="007C234B">
      <w:pPr>
        <w:rPr>
          <w:ins w:id="155" w:author="Cesar Grande Conde" w:date="2024-02-16T11:58:00Z"/>
          <w:noProof/>
        </w:rPr>
      </w:pPr>
      <w:ins w:id="156" w:author="Cesar Grande Conde" w:date="2024-02-16T11:57:00Z">
        <w:r>
          <w:rPr>
            <w:rFonts w:hint="eastAsia"/>
            <w:noProof/>
          </w:rPr>
          <w:t>P</w:t>
        </w:r>
        <w:r>
          <w:rPr>
            <w:noProof/>
          </w:rPr>
          <w:t xml:space="preserve">odemos meter un else si no se </w:t>
        </w:r>
      </w:ins>
      <w:ins w:id="157" w:author="Cesar Grande Conde" w:date="2024-02-16T11:58:00Z">
        <w:r>
          <w:rPr>
            <w:noProof/>
          </w:rPr>
          <w:t xml:space="preserve">produce una excepcion </w:t>
        </w:r>
      </w:ins>
    </w:p>
    <w:p w14:paraId="2FBD4A55" w14:textId="158C1496" w:rsidR="007C234B" w:rsidRDefault="007C234B">
      <w:pPr>
        <w:rPr>
          <w:ins w:id="158" w:author="Cesar Grande Conde" w:date="2024-02-16T11:58:00Z"/>
          <w:noProof/>
        </w:rPr>
      </w:pPr>
      <w:ins w:id="159" w:author="Cesar Grande Conde" w:date="2024-02-16T11:58:00Z">
        <w:r w:rsidRPr="008E0672">
          <w:rPr>
            <w:noProof/>
          </w:rPr>
          <w:pict w14:anchorId="01668D91">
            <v:shape id="_x0000_i1101" type="#_x0000_t75" style="width:425.1pt;height:161.55pt;visibility:visible;mso-wrap-style:square">
              <v:imagedata r:id="rId100" o:title=""/>
            </v:shape>
          </w:pict>
        </w:r>
      </w:ins>
    </w:p>
    <w:p w14:paraId="23A9A747" w14:textId="7C6E2013" w:rsidR="007C234B" w:rsidRDefault="007C234B">
      <w:pPr>
        <w:rPr>
          <w:ins w:id="160" w:author="Cesar Grande Conde" w:date="2024-02-16T11:59:00Z"/>
          <w:noProof/>
        </w:rPr>
      </w:pPr>
      <w:ins w:id="161" w:author="Cesar Grande Conde" w:date="2024-02-16T11:58:00Z">
        <w:r>
          <w:rPr>
            <w:rFonts w:hint="eastAsia"/>
            <w:noProof/>
          </w:rPr>
          <w:t>Y</w:t>
        </w:r>
        <w:r>
          <w:rPr>
            <w:noProof/>
          </w:rPr>
          <w:t xml:space="preserve"> se queremos que se ejecute un codigo </w:t>
        </w:r>
      </w:ins>
      <w:ins w:id="162" w:author="Cesar Grande Conde" w:date="2024-02-16T11:59:00Z">
        <w:r>
          <w:rPr>
            <w:noProof/>
          </w:rPr>
          <w:t xml:space="preserve"> dando igual que de </w:t>
        </w:r>
        <w:r>
          <w:rPr>
            <w:noProof/>
          </w:rPr>
          <w:t>excepcion</w:t>
        </w:r>
        <w:r>
          <w:rPr>
            <w:noProof/>
          </w:rPr>
          <w:t xml:space="preserve"> o no</w:t>
        </w:r>
      </w:ins>
    </w:p>
    <w:p w14:paraId="3A8D5EE6" w14:textId="59168640" w:rsidR="007C234B" w:rsidRDefault="007C234B">
      <w:pPr>
        <w:rPr>
          <w:ins w:id="163" w:author="Cesar Grande Conde" w:date="2024-02-16T12:05:00Z"/>
          <w:noProof/>
        </w:rPr>
      </w:pPr>
      <w:ins w:id="164" w:author="Cesar Grande Conde" w:date="2024-02-16T11:59:00Z">
        <w:r w:rsidRPr="008E0672">
          <w:rPr>
            <w:noProof/>
          </w:rPr>
          <w:lastRenderedPageBreak/>
          <w:pict w14:anchorId="66272FEC">
            <v:shape id="_x0000_i1102" type="#_x0000_t75" style="width:425.45pt;height:225.1pt;visibility:visible;mso-wrap-style:square">
              <v:imagedata r:id="rId101" o:title=""/>
            </v:shape>
          </w:pict>
        </w:r>
      </w:ins>
    </w:p>
    <w:p w14:paraId="015C548C" w14:textId="7BF3C2CE" w:rsidR="00BE750E" w:rsidRDefault="00BE750E">
      <w:pPr>
        <w:rPr>
          <w:ins w:id="165" w:author="Cesar Grande Conde" w:date="2024-02-16T12:06:00Z"/>
          <w:noProof/>
        </w:rPr>
      </w:pPr>
      <w:ins w:id="166" w:author="Cesar Grande Conde" w:date="2024-02-16T12:05:00Z">
        <w:r>
          <w:rPr>
            <w:rFonts w:hint="eastAsia"/>
            <w:noProof/>
          </w:rPr>
          <w:t>P</w:t>
        </w:r>
        <w:r>
          <w:rPr>
            <w:noProof/>
          </w:rPr>
          <w:t xml:space="preserve">odemos filtar por el tipo de error, en el ejemplo vemos que nos da un </w:t>
        </w:r>
      </w:ins>
      <w:ins w:id="167" w:author="Cesar Grande Conde" w:date="2024-02-16T12:06:00Z">
        <w:r>
          <w:rPr>
            <w:noProof/>
          </w:rPr>
          <w:t>TypeError</w:t>
        </w:r>
      </w:ins>
    </w:p>
    <w:p w14:paraId="46082CC0" w14:textId="1B7587AB" w:rsidR="00BE750E" w:rsidRDefault="00BE750E">
      <w:pPr>
        <w:rPr>
          <w:ins w:id="168" w:author="Cesar Grande Conde" w:date="2024-02-16T12:32:00Z"/>
          <w:noProof/>
        </w:rPr>
      </w:pPr>
      <w:ins w:id="169" w:author="Cesar Grande Conde" w:date="2024-02-16T12:06:00Z">
        <w:r w:rsidRPr="008E0672">
          <w:rPr>
            <w:noProof/>
          </w:rPr>
          <w:pict w14:anchorId="6ADADAA2">
            <v:shape id="_x0000_i1103" type="#_x0000_t75" style="width:425.1pt;height:28.5pt;visibility:visible;mso-wrap-style:square">
              <v:imagedata r:id="rId102" o:title=""/>
            </v:shape>
          </w:pict>
        </w:r>
      </w:ins>
    </w:p>
    <w:p w14:paraId="347E16CE" w14:textId="6527B53A" w:rsidR="00D93744" w:rsidRDefault="00D93744">
      <w:pPr>
        <w:rPr>
          <w:ins w:id="170" w:author="Cesar Grande Conde" w:date="2024-02-16T12:30:00Z"/>
          <w:noProof/>
        </w:rPr>
      </w:pPr>
      <w:ins w:id="171" w:author="Cesar Grande Conde" w:date="2024-02-16T12:32:00Z">
        <w:r>
          <w:rPr>
            <w:rFonts w:hint="eastAsia"/>
            <w:noProof/>
          </w:rPr>
          <w:t>Y</w:t>
        </w:r>
        <w:r>
          <w:rPr>
            <w:noProof/>
          </w:rPr>
          <w:t xml:space="preserve"> podemos poner varios except </w:t>
        </w:r>
      </w:ins>
      <w:ins w:id="172" w:author="Cesar Grande Conde" w:date="2024-02-16T12:33:00Z">
        <w:r>
          <w:rPr>
            <w:noProof/>
          </w:rPr>
          <w:t>dentro de un try cogiendo el tipo de error</w:t>
        </w:r>
      </w:ins>
    </w:p>
    <w:p w14:paraId="38F1F4A8" w14:textId="049D8A06" w:rsidR="00D93744" w:rsidRDefault="00D93744">
      <w:pPr>
        <w:rPr>
          <w:ins w:id="173" w:author="Cesar Grande Conde" w:date="2024-02-16T12:30:00Z"/>
          <w:noProof/>
        </w:rPr>
      </w:pPr>
      <w:ins w:id="174" w:author="Cesar Grande Conde" w:date="2024-02-16T12:30:00Z">
        <w:r w:rsidRPr="008E0672">
          <w:rPr>
            <w:noProof/>
          </w:rPr>
          <w:pict w14:anchorId="560229B0">
            <v:shape id="_x0000_i1104" type="#_x0000_t75" style="width:257.3pt;height:162.45pt;visibility:visible;mso-wrap-style:square">
              <v:imagedata r:id="rId103" o:title=""/>
            </v:shape>
          </w:pict>
        </w:r>
      </w:ins>
    </w:p>
    <w:p w14:paraId="0557CF60" w14:textId="470FDBE4" w:rsidR="00D93744" w:rsidRDefault="00D93744">
      <w:pPr>
        <w:rPr>
          <w:ins w:id="175" w:author="Cesar Grande Conde" w:date="2024-02-16T12:30:00Z"/>
          <w:noProof/>
        </w:rPr>
      </w:pPr>
      <w:ins w:id="176" w:author="Cesar Grande Conde" w:date="2024-02-16T12:34:00Z">
        <w:r>
          <w:rPr>
            <w:rFonts w:hint="eastAsia"/>
            <w:noProof/>
          </w:rPr>
          <w:t>A</w:t>
        </w:r>
        <w:r>
          <w:rPr>
            <w:noProof/>
          </w:rPr>
          <w:t xml:space="preserve">hora nos interesa capturar la informacion de la excepcion </w:t>
        </w:r>
      </w:ins>
      <w:ins w:id="177" w:author="Cesar Grande Conde" w:date="2024-02-16T12:35:00Z">
        <w:r>
          <w:rPr>
            <w:noProof/>
          </w:rPr>
          <w:t>para poder saber porque da error</w:t>
        </w:r>
      </w:ins>
    </w:p>
    <w:p w14:paraId="306923BA" w14:textId="047C55BE" w:rsidR="00D93744" w:rsidRDefault="00D93744">
      <w:pPr>
        <w:rPr>
          <w:ins w:id="178" w:author="Cesar Grande Conde" w:date="2024-02-16T12:38:00Z"/>
          <w:noProof/>
        </w:rPr>
      </w:pPr>
      <w:ins w:id="179" w:author="Cesar Grande Conde" w:date="2024-02-16T12:30:00Z">
        <w:r w:rsidRPr="008E0672">
          <w:rPr>
            <w:noProof/>
          </w:rPr>
          <w:pict w14:anchorId="09DDA684">
            <v:shape id="_x0000_i1105" type="#_x0000_t75" style="width:271.7pt;height:160.9pt;visibility:visible;mso-wrap-style:square">
              <v:imagedata r:id="rId104" o:title=""/>
            </v:shape>
          </w:pict>
        </w:r>
      </w:ins>
    </w:p>
    <w:p w14:paraId="7386C9E1" w14:textId="4FC5C470" w:rsidR="00D93744" w:rsidRDefault="00D93744">
      <w:pPr>
        <w:rPr>
          <w:ins w:id="180" w:author="Cesar Grande Conde" w:date="2024-02-16T12:39:00Z"/>
          <w:noProof/>
        </w:rPr>
      </w:pPr>
      <w:ins w:id="181" w:author="Cesar Grande Conde" w:date="2024-02-16T12:39:00Z">
        <w:r>
          <w:rPr>
            <w:rFonts w:hint="eastAsia"/>
            <w:noProof/>
          </w:rPr>
          <w:t>I</w:t>
        </w:r>
        <w:r>
          <w:rPr>
            <w:noProof/>
          </w:rPr>
          <w:t>mprime lo mismo que saldria en la terminal cuando el programa casco</w:t>
        </w:r>
      </w:ins>
    </w:p>
    <w:p w14:paraId="22713B87" w14:textId="25217434" w:rsidR="00D93744" w:rsidRDefault="00D93744">
      <w:pPr>
        <w:rPr>
          <w:ins w:id="182" w:author="Cesar Grande Conde" w:date="2024-02-16T12:41:00Z"/>
          <w:noProof/>
        </w:rPr>
      </w:pPr>
      <w:ins w:id="183" w:author="Cesar Grande Conde" w:date="2024-02-16T12:39:00Z">
        <w:r w:rsidRPr="008E0672">
          <w:rPr>
            <w:noProof/>
          </w:rPr>
          <w:lastRenderedPageBreak/>
          <w:pict w14:anchorId="2B77FC1A">
            <v:shape id="_x0000_i1106" type="#_x0000_t75" style="width:425.45pt;height:46.65pt;visibility:visible;mso-wrap-style:square">
              <v:imagedata r:id="rId105" o:title=""/>
            </v:shape>
          </w:pict>
        </w:r>
      </w:ins>
    </w:p>
    <w:p w14:paraId="3907A2FD" w14:textId="346D295A" w:rsidR="00166CF9" w:rsidRDefault="00166CF9">
      <w:pPr>
        <w:rPr>
          <w:ins w:id="184" w:author="Cesar Grande Conde" w:date="2024-02-16T12:48:00Z"/>
          <w:noProof/>
        </w:rPr>
      </w:pPr>
      <w:ins w:id="185" w:author="Cesar Grande Conde" w:date="2024-02-16T12:41:00Z">
        <w:r>
          <w:rPr>
            <w:noProof/>
          </w:rPr>
          <w:t>Exception es una exception generica</w:t>
        </w:r>
      </w:ins>
    </w:p>
    <w:p w14:paraId="48B0A7AC" w14:textId="77777777" w:rsidR="00736A70" w:rsidRDefault="00736A70">
      <w:pPr>
        <w:rPr>
          <w:ins w:id="186" w:author="Cesar Grande Conde" w:date="2024-02-16T12:48:00Z"/>
          <w:noProof/>
        </w:rPr>
      </w:pPr>
    </w:p>
    <w:p w14:paraId="1AF9FF6C" w14:textId="0B60591C" w:rsidR="00736A70" w:rsidRDefault="00736A70" w:rsidP="00736A70">
      <w:pPr>
        <w:rPr>
          <w:ins w:id="187" w:author="Cesar Grande Conde" w:date="2024-02-16T12:54:00Z"/>
          <w:shd w:val="clear" w:color="auto" w:fill="00FF00"/>
        </w:rPr>
      </w:pPr>
      <w:ins w:id="188" w:author="Cesar Grande Conde" w:date="2024-02-16T12:48:00Z">
        <w:r>
          <w:rPr>
            <w:shd w:val="clear" w:color="auto" w:fill="00FF00"/>
          </w:rPr>
          <w:t>MODULOS</w:t>
        </w:r>
      </w:ins>
    </w:p>
    <w:p w14:paraId="14B3CA93" w14:textId="73DFF4A9" w:rsidR="00DB0185" w:rsidRDefault="00DB0185" w:rsidP="00DB0185">
      <w:pPr>
        <w:rPr>
          <w:ins w:id="189" w:author="Cesar Grande Conde" w:date="2024-02-16T13:27:00Z"/>
        </w:rPr>
      </w:pPr>
      <w:ins w:id="190" w:author="Cesar Grande Conde" w:date="2024-02-16T12:54:00Z">
        <w:r w:rsidRPr="00DB0185">
          <w:rPr>
            <w:rFonts w:hint="eastAsia"/>
            <w:rPrChange w:id="191" w:author="Cesar Grande Conde" w:date="2024-02-16T12:55:00Z">
              <w:rPr>
                <w:rFonts w:hint="eastAsia"/>
                <w:shd w:val="clear" w:color="auto" w:fill="00FF00"/>
              </w:rPr>
            </w:rPrChange>
          </w:rPr>
          <w:t>S</w:t>
        </w:r>
        <w:r w:rsidRPr="00DB0185">
          <w:rPr>
            <w:rPrChange w:id="192" w:author="Cesar Grande Conde" w:date="2024-02-16T12:55:00Z">
              <w:rPr>
                <w:shd w:val="clear" w:color="auto" w:fill="00FF00"/>
              </w:rPr>
            </w:rPrChange>
          </w:rPr>
          <w:t xml:space="preserve">i necesitamos </w:t>
        </w:r>
      </w:ins>
      <w:ins w:id="193" w:author="Cesar Grande Conde" w:date="2024-02-16T12:55:00Z">
        <w:r>
          <w:t>usar código externo a nuestro proyecto</w:t>
        </w:r>
      </w:ins>
      <w:ins w:id="194" w:author="Cesar Grande Conde" w:date="2024-02-16T12:56:00Z">
        <w:r>
          <w:t xml:space="preserve"> </w:t>
        </w:r>
      </w:ins>
      <w:ins w:id="195" w:author="Cesar Grande Conde" w:date="2024-02-16T14:19:00Z">
        <w:r w:rsidR="00741E4E">
          <w:t xml:space="preserve">con los </w:t>
        </w:r>
        <w:proofErr w:type="spellStart"/>
        <w:r w:rsidR="00741E4E">
          <w:t>modulos</w:t>
        </w:r>
        <w:proofErr w:type="spellEnd"/>
        <w:r w:rsidR="00741E4E">
          <w:t xml:space="preserve"> </w:t>
        </w:r>
      </w:ins>
      <w:ins w:id="196" w:author="Cesar Grande Conde" w:date="2024-02-16T12:56:00Z">
        <w:r>
          <w:t>será la forma de usarlo, seria como librerías en Java</w:t>
        </w:r>
      </w:ins>
    </w:p>
    <w:p w14:paraId="12773825" w14:textId="14787834" w:rsidR="00DA6688" w:rsidRDefault="00DA6688" w:rsidP="00DB0185">
      <w:pPr>
        <w:rPr>
          <w:ins w:id="197" w:author="Cesar Grande Conde" w:date="2024-02-16T13:27:00Z"/>
          <w:noProof/>
        </w:rPr>
      </w:pPr>
      <w:ins w:id="198" w:author="Cesar Grande Conde" w:date="2024-02-16T13:27:00Z">
        <w:r w:rsidRPr="008E0672">
          <w:rPr>
            <w:noProof/>
          </w:rPr>
          <w:pict w14:anchorId="1A908ABC">
            <v:shape id="_x0000_i1107" type="#_x0000_t75" style="width:263.25pt;height:55.1pt;visibility:visible;mso-wrap-style:square">
              <v:imagedata r:id="rId106" o:title=""/>
            </v:shape>
          </w:pict>
        </w:r>
      </w:ins>
    </w:p>
    <w:p w14:paraId="7C1065B7" w14:textId="031FC2A6" w:rsidR="00DA6688" w:rsidRDefault="00DA6688" w:rsidP="00DB0185">
      <w:pPr>
        <w:rPr>
          <w:ins w:id="199" w:author="Cesar Grande Conde" w:date="2024-02-16T13:28:00Z"/>
          <w:noProof/>
        </w:rPr>
      </w:pPr>
      <w:ins w:id="200" w:author="Cesar Grande Conde" w:date="2024-02-16T13:27:00Z">
        <w:r>
          <w:rPr>
            <w:rFonts w:hint="eastAsia"/>
            <w:noProof/>
          </w:rPr>
          <w:t>E</w:t>
        </w:r>
        <w:r>
          <w:rPr>
            <w:noProof/>
          </w:rPr>
          <w:t>n este ejemplo no le gusta el nombre de la clase asi que cuidado co</w:t>
        </w:r>
      </w:ins>
      <w:ins w:id="201" w:author="Cesar Grande Conde" w:date="2024-02-16T13:28:00Z">
        <w:r>
          <w:rPr>
            <w:noProof/>
          </w:rPr>
          <w:t>n eso</w:t>
        </w:r>
      </w:ins>
      <w:ins w:id="202" w:author="Cesar Grande Conde" w:date="2024-02-16T14:19:00Z">
        <w:r w:rsidR="00741E4E">
          <w:rPr>
            <w:noProof/>
          </w:rPr>
          <w:t>, este tipo de nomeclatura no es valido para los modulos</w:t>
        </w:r>
      </w:ins>
    </w:p>
    <w:p w14:paraId="123DC40A" w14:textId="3D71E931" w:rsidR="00DA6688" w:rsidRDefault="00DA6688" w:rsidP="00DB0185">
      <w:pPr>
        <w:rPr>
          <w:ins w:id="203" w:author="Cesar Grande Conde" w:date="2024-02-16T13:29:00Z"/>
          <w:noProof/>
        </w:rPr>
      </w:pPr>
      <w:ins w:id="204" w:author="Cesar Grande Conde" w:date="2024-02-16T13:29:00Z">
        <w:r>
          <w:rPr>
            <w:noProof/>
          </w:rPr>
          <w:t>Creamos un archivo llamado modulos.py y creamos una funcion de sumar</w:t>
        </w:r>
      </w:ins>
    </w:p>
    <w:p w14:paraId="5B9B8568" w14:textId="6C18D854" w:rsidR="00DA6688" w:rsidRDefault="00DA6688" w:rsidP="00DB0185">
      <w:pPr>
        <w:rPr>
          <w:ins w:id="205" w:author="Cesar Grande Conde" w:date="2024-02-16T12:56:00Z"/>
        </w:rPr>
      </w:pPr>
      <w:ins w:id="206" w:author="Cesar Grande Conde" w:date="2024-02-16T13:29:00Z">
        <w:r w:rsidRPr="008E0672">
          <w:rPr>
            <w:noProof/>
          </w:rPr>
          <w:pict w14:anchorId="79E28955">
            <v:shape id="_x0000_i1108" type="#_x0000_t75" style="width:425.45pt;height:115.5pt;visibility:visible;mso-wrap-style:square">
              <v:imagedata r:id="rId107" o:title=""/>
            </v:shape>
          </w:pict>
        </w:r>
      </w:ins>
    </w:p>
    <w:p w14:paraId="39A7C870" w14:textId="2079A145" w:rsidR="00DA6688" w:rsidRDefault="00DA6688" w:rsidP="00DB0185">
      <w:pPr>
        <w:rPr>
          <w:ins w:id="207" w:author="Cesar Grande Conde" w:date="2024-02-16T13:30:00Z"/>
        </w:rPr>
      </w:pPr>
      <w:ins w:id="208" w:author="Cesar Grande Conde" w:date="2024-02-16T13:29:00Z">
        <w:r>
          <w:rPr>
            <w:rFonts w:hint="eastAsia"/>
          </w:rPr>
          <w:t>A</w:t>
        </w:r>
        <w:r>
          <w:t xml:space="preserve">hora </w:t>
        </w:r>
      </w:ins>
      <w:ins w:id="209" w:author="Cesar Grande Conde" w:date="2024-02-16T13:30:00Z">
        <w:r>
          <w:t xml:space="preserve">vamos a importar la función </w:t>
        </w:r>
        <w:proofErr w:type="spellStart"/>
        <w:r>
          <w:t>sum_values</w:t>
        </w:r>
        <w:proofErr w:type="spellEnd"/>
        <w:r>
          <w:t xml:space="preserve"> y no solo hace falta </w:t>
        </w:r>
      </w:ins>
      <w:ins w:id="210" w:author="Cesar Grande Conde" w:date="2024-02-16T14:27:00Z">
        <w:r w:rsidR="0014170D">
          <w:t>importar</w:t>
        </w:r>
        <w:r w:rsidR="0014170D">
          <w:rPr>
            <w:rFonts w:hint="eastAsia"/>
          </w:rPr>
          <w:t>,</w:t>
        </w:r>
      </w:ins>
      <w:ins w:id="211" w:author="Cesar Grande Conde" w:date="2024-02-16T13:30:00Z">
        <w:r>
          <w:t xml:space="preserve"> sino que también debe</w:t>
        </w:r>
      </w:ins>
      <w:ins w:id="212" w:author="Cesar Grande Conde" w:date="2024-02-16T13:31:00Z">
        <w:r>
          <w:t>mos de llamar al archivo y al nombre de la función para que funcione correctamente</w:t>
        </w:r>
      </w:ins>
    </w:p>
    <w:p w14:paraId="3D148364" w14:textId="101E7DBB" w:rsidR="00DB0185" w:rsidRDefault="00DA6688" w:rsidP="00DB0185">
      <w:pPr>
        <w:rPr>
          <w:ins w:id="213" w:author="Cesar Grande Conde" w:date="2024-02-16T14:13:00Z"/>
        </w:rPr>
      </w:pPr>
      <w:ins w:id="214" w:author="Cesar Grande Conde" w:date="2024-02-16T13:30:00Z">
        <w:r w:rsidRPr="008E0672">
          <w:rPr>
            <w:noProof/>
          </w:rPr>
          <w:pict w14:anchorId="7BE5A17C">
            <v:shape id="_x0000_i1109" type="#_x0000_t75" style="width:424.8pt;height:146.8pt;visibility:visible;mso-wrap-style:square">
              <v:imagedata r:id="rId108" o:title=""/>
            </v:shape>
          </w:pict>
        </w:r>
      </w:ins>
      <w:ins w:id="215" w:author="Cesar Grande Conde" w:date="2024-02-16T12:55:00Z">
        <w:r w:rsidR="00DB0185">
          <w:t xml:space="preserve"> </w:t>
        </w:r>
      </w:ins>
    </w:p>
    <w:p w14:paraId="61394FCF" w14:textId="3ABBBD8A" w:rsidR="00741E4E" w:rsidRDefault="00741E4E" w:rsidP="00DB0185">
      <w:pPr>
        <w:rPr>
          <w:ins w:id="216" w:author="Cesar Grande Conde" w:date="2024-02-16T14:29:00Z"/>
        </w:rPr>
      </w:pPr>
      <w:ins w:id="217" w:author="Cesar Grande Conde" w:date="2024-02-16T14:13:00Z">
        <w:r>
          <w:rPr>
            <w:rFonts w:hint="eastAsia"/>
          </w:rPr>
          <w:t>E</w:t>
        </w:r>
        <w:r>
          <w:t xml:space="preserve">l siguiente ejemplo </w:t>
        </w:r>
      </w:ins>
      <w:ins w:id="218" w:author="Cesar Grande Conde" w:date="2024-02-16T14:14:00Z">
        <w:r>
          <w:t>es para cuando queremos importar únicamente una función que tiene el fichero</w:t>
        </w:r>
      </w:ins>
      <w:ins w:id="219" w:author="Cesar Grande Conde" w:date="2024-02-16T14:28:00Z">
        <w:r w:rsidR="0014170D">
          <w:t xml:space="preserve">, por defecto si ponemos </w:t>
        </w:r>
        <w:proofErr w:type="spellStart"/>
        <w:r w:rsidR="0014170D">
          <w:t>import</w:t>
        </w:r>
      </w:ins>
      <w:proofErr w:type="spellEnd"/>
      <w:ins w:id="220" w:author="Cesar Grande Conde" w:date="2024-02-16T14:29:00Z">
        <w:r w:rsidR="0014170D">
          <w:t xml:space="preserve"> nombre del archivo y llamamos a las funciones pues así funciona correctamente</w:t>
        </w:r>
      </w:ins>
    </w:p>
    <w:p w14:paraId="2C43C1D6" w14:textId="5FF2592B" w:rsidR="0014170D" w:rsidRDefault="0014170D" w:rsidP="00DB0185">
      <w:pPr>
        <w:rPr>
          <w:ins w:id="221" w:author="Cesar Grande Conde" w:date="2024-02-16T14:29:00Z"/>
          <w:noProof/>
        </w:rPr>
      </w:pPr>
      <w:ins w:id="222" w:author="Cesar Grande Conde" w:date="2024-02-16T14:29:00Z">
        <w:r w:rsidRPr="008E0672">
          <w:rPr>
            <w:noProof/>
          </w:rPr>
          <w:lastRenderedPageBreak/>
          <w:pict w14:anchorId="2D31982E">
            <v:shape id="_x0000_i1110" type="#_x0000_t75" style="width:425.1pt;height:126.45pt;visibility:visible;mso-wrap-style:square">
              <v:imagedata r:id="rId109" o:title=""/>
            </v:shape>
          </w:pict>
        </w:r>
      </w:ins>
    </w:p>
    <w:p w14:paraId="1B76CA02" w14:textId="5EF14FE0" w:rsidR="0014170D" w:rsidRDefault="0014170D" w:rsidP="00DB0185">
      <w:pPr>
        <w:rPr>
          <w:ins w:id="223" w:author="Cesar Grande Conde" w:date="2024-02-16T14:31:00Z"/>
          <w:noProof/>
        </w:rPr>
      </w:pPr>
      <w:ins w:id="224" w:author="Cesar Grande Conde" w:date="2024-02-16T14:29:00Z">
        <w:r>
          <w:rPr>
            <w:rFonts w:hint="eastAsia"/>
            <w:noProof/>
          </w:rPr>
          <w:t>P</w:t>
        </w:r>
        <w:r>
          <w:rPr>
            <w:noProof/>
          </w:rPr>
          <w:t>ero si queremos usar una funcion concreta se puede hacer de la sig</w:t>
        </w:r>
      </w:ins>
      <w:ins w:id="225" w:author="Cesar Grande Conde" w:date="2024-02-16T14:30:00Z">
        <w:r>
          <w:rPr>
            <w:noProof/>
          </w:rPr>
          <w:t>uiente forma</w:t>
        </w:r>
      </w:ins>
      <w:ins w:id="226" w:author="Cesar Grande Conde" w:date="2024-02-16T14:31:00Z">
        <w:r>
          <w:rPr>
            <w:noProof/>
          </w:rPr>
          <w:t xml:space="preserve">. </w:t>
        </w:r>
        <w:r>
          <w:rPr>
            <w:rFonts w:hint="eastAsia"/>
            <w:noProof/>
          </w:rPr>
          <w:t>S</w:t>
        </w:r>
        <w:r>
          <w:rPr>
            <w:noProof/>
          </w:rPr>
          <w:t>i usamos la forma nombreModulo.nombreFuncion da error asi que la forma correcta seria nombreFuncion</w:t>
        </w:r>
      </w:ins>
    </w:p>
    <w:p w14:paraId="4F5BAF0B" w14:textId="644EFAC3" w:rsidR="0014170D" w:rsidRDefault="0014170D" w:rsidP="00DB0185">
      <w:pPr>
        <w:rPr>
          <w:ins w:id="227" w:author="Cesar Grande Conde" w:date="2024-02-16T14:32:00Z"/>
          <w:noProof/>
        </w:rPr>
      </w:pPr>
      <w:ins w:id="228" w:author="Cesar Grande Conde" w:date="2024-02-16T14:31:00Z">
        <w:r w:rsidRPr="008E0672">
          <w:rPr>
            <w:noProof/>
          </w:rPr>
          <w:pict w14:anchorId="5253B346">
            <v:shape id="_x0000_i1111" type="#_x0000_t75" style="width:425.1pt;height:153.7pt;visibility:visible;mso-wrap-style:square">
              <v:imagedata r:id="rId110" o:title=""/>
            </v:shape>
          </w:pict>
        </w:r>
      </w:ins>
    </w:p>
    <w:p w14:paraId="7E909D9D" w14:textId="7DAA2F1C" w:rsidR="0014170D" w:rsidRDefault="0014170D" w:rsidP="00DB0185">
      <w:pPr>
        <w:rPr>
          <w:ins w:id="229" w:author="Cesar Grande Conde" w:date="2024-02-16T12:55:00Z"/>
        </w:rPr>
      </w:pPr>
      <w:ins w:id="230" w:author="Cesar Grande Conde" w:date="2024-02-16T14:32:00Z">
        <w:r>
          <w:rPr>
            <w:noProof/>
          </w:rPr>
          <w:t>forma correcta seria nombreFuncion</w:t>
        </w:r>
        <w:r>
          <w:rPr>
            <w:noProof/>
          </w:rPr>
          <w:t xml:space="preserve"> </w:t>
        </w:r>
      </w:ins>
    </w:p>
    <w:p w14:paraId="45EC9CD2" w14:textId="25C0200D" w:rsidR="00DB0185" w:rsidRDefault="0014170D" w:rsidP="00DB0185">
      <w:pPr>
        <w:rPr>
          <w:ins w:id="231" w:author="Cesar Grande Conde" w:date="2024-02-16T14:33:00Z"/>
          <w:noProof/>
        </w:rPr>
      </w:pPr>
      <w:ins w:id="232" w:author="Cesar Grande Conde" w:date="2024-02-16T14:32:00Z">
        <w:r w:rsidRPr="008E0672">
          <w:rPr>
            <w:noProof/>
          </w:rPr>
          <w:pict w14:anchorId="5BB1A824">
            <v:shape id="_x0000_i1112" type="#_x0000_t75" style="width:425.45pt;height:111.45pt;visibility:visible;mso-wrap-style:square">
              <v:imagedata r:id="rId111" o:title=""/>
            </v:shape>
          </w:pict>
        </w:r>
      </w:ins>
    </w:p>
    <w:p w14:paraId="5CDE91EC" w14:textId="29FC8D3C" w:rsidR="000C13F9" w:rsidRDefault="000C13F9" w:rsidP="00DB0185">
      <w:pPr>
        <w:rPr>
          <w:ins w:id="233" w:author="Cesar Grande Conde" w:date="2024-02-16T14:34:00Z"/>
          <w:noProof/>
        </w:rPr>
      </w:pPr>
      <w:ins w:id="234" w:author="Cesar Grande Conde" w:date="2024-02-16T14:33:00Z">
        <w:r>
          <w:rPr>
            <w:rFonts w:hint="eastAsia"/>
            <w:noProof/>
          </w:rPr>
          <w:t>Y</w:t>
        </w:r>
        <w:r>
          <w:rPr>
            <w:noProof/>
          </w:rPr>
          <w:t xml:space="preserve"> si llamamos a otra funcion que no sea sum_values_ejemplo2 no da error</w:t>
        </w:r>
      </w:ins>
      <w:ins w:id="235" w:author="Cesar Grande Conde" w:date="2024-02-16T14:34:00Z">
        <w:r>
          <w:rPr>
            <w:noProof/>
          </w:rPr>
          <w:t xml:space="preserve">. Solo hemos importato la funcion </w:t>
        </w:r>
        <w:r>
          <w:rPr>
            <w:noProof/>
          </w:rPr>
          <w:t>sum_values_ejemplo2</w:t>
        </w:r>
        <w:r w:rsidR="003930C3">
          <w:rPr>
            <w:noProof/>
          </w:rPr>
          <w:t>.</w:t>
        </w:r>
      </w:ins>
    </w:p>
    <w:p w14:paraId="382A9FC5" w14:textId="230CD69C" w:rsidR="003930C3" w:rsidRDefault="003930C3" w:rsidP="00DB0185">
      <w:pPr>
        <w:rPr>
          <w:ins w:id="236" w:author="Cesar Grande Conde" w:date="2024-02-16T14:35:00Z"/>
          <w:noProof/>
        </w:rPr>
      </w:pPr>
      <w:ins w:id="237" w:author="Cesar Grande Conde" w:date="2024-02-16T14:34:00Z">
        <w:r>
          <w:rPr>
            <w:noProof/>
          </w:rPr>
          <w:t>Podemos importar mas de una funcion con esta forma</w:t>
        </w:r>
      </w:ins>
    </w:p>
    <w:p w14:paraId="361E8025" w14:textId="5D2123B2" w:rsidR="003930C3" w:rsidRDefault="003930C3" w:rsidP="00DB0185">
      <w:pPr>
        <w:rPr>
          <w:ins w:id="238" w:author="Cesar Grande Conde" w:date="2024-02-16T14:52:00Z"/>
          <w:noProof/>
        </w:rPr>
      </w:pPr>
      <w:ins w:id="239" w:author="Cesar Grande Conde" w:date="2024-02-16T14:35:00Z">
        <w:r w:rsidRPr="008E0672">
          <w:rPr>
            <w:noProof/>
          </w:rPr>
          <w:pict w14:anchorId="68902F55">
            <v:shape id="_x0000_i1113" type="#_x0000_t75" style="width:425.45pt;height:103.6pt;visibility:visible;mso-wrap-style:square">
              <v:imagedata r:id="rId112" o:title=""/>
            </v:shape>
          </w:pict>
        </w:r>
      </w:ins>
    </w:p>
    <w:p w14:paraId="36562A3C" w14:textId="53059223" w:rsidR="00415A41" w:rsidRDefault="00415A41" w:rsidP="00DB0185">
      <w:pPr>
        <w:rPr>
          <w:ins w:id="240" w:author="Cesar Grande Conde" w:date="2024-02-16T14:53:00Z"/>
          <w:noProof/>
        </w:rPr>
      </w:pPr>
      <w:ins w:id="241" w:author="Cesar Grande Conde" w:date="2024-02-16T14:52:00Z">
        <w:r>
          <w:rPr>
            <w:rFonts w:hint="eastAsia"/>
            <w:noProof/>
          </w:rPr>
          <w:t>Y</w:t>
        </w:r>
        <w:r>
          <w:rPr>
            <w:noProof/>
          </w:rPr>
          <w:t xml:space="preserve"> podemos darle un alias </w:t>
        </w:r>
      </w:ins>
      <w:ins w:id="242" w:author="Cesar Grande Conde" w:date="2024-02-16T14:53:00Z">
        <w:r>
          <w:rPr>
            <w:noProof/>
          </w:rPr>
          <w:t>al ejemplo anterior</w:t>
        </w:r>
      </w:ins>
    </w:p>
    <w:p w14:paraId="416B4AEE" w14:textId="1B0868F0" w:rsidR="00415A41" w:rsidRPr="00DB0185" w:rsidRDefault="00415A41" w:rsidP="00DB0185">
      <w:pPr>
        <w:rPr>
          <w:ins w:id="243" w:author="Cesar Grande Conde" w:date="2024-02-16T12:48:00Z"/>
          <w:rPrChange w:id="244" w:author="Cesar Grande Conde" w:date="2024-02-16T12:55:00Z">
            <w:rPr>
              <w:ins w:id="245" w:author="Cesar Grande Conde" w:date="2024-02-16T12:48:00Z"/>
              <w:shd w:val="clear" w:color="auto" w:fill="00FF00"/>
            </w:rPr>
          </w:rPrChange>
        </w:rPr>
      </w:pPr>
      <w:ins w:id="246" w:author="Cesar Grande Conde" w:date="2024-02-16T14:53:00Z">
        <w:r w:rsidRPr="008E0672">
          <w:rPr>
            <w:noProof/>
          </w:rPr>
          <w:lastRenderedPageBreak/>
          <w:pict w14:anchorId="3E913433">
            <v:shape id="_x0000_i1114" type="#_x0000_t75" style="width:283.95pt;height:94.25pt;visibility:visible;mso-wrap-style:square">
              <v:imagedata r:id="rId113" o:title=""/>
            </v:shape>
          </w:pict>
        </w:r>
      </w:ins>
    </w:p>
    <w:p w14:paraId="25665784" w14:textId="77777777" w:rsidR="00736A70" w:rsidRDefault="00736A70">
      <w:pPr>
        <w:rPr>
          <w:rFonts w:hint="eastAsia"/>
          <w:noProof/>
        </w:rPr>
      </w:pPr>
    </w:p>
    <w:sectPr w:rsidR="00736A70">
      <w:pgSz w:w="11906" w:h="16838"/>
      <w:pgMar w:top="1417" w:right="1701" w:bottom="1417" w:left="1701" w:header="0" w:footer="0" w:gutter="0"/>
      <w:cols w:space="720"/>
      <w:formProt w:val="0"/>
      <w:docGrid w:linePitch="360" w:charSpace="-22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8B7522" w14:textId="77777777" w:rsidR="006B5032" w:rsidRDefault="006B5032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275BCE68" w14:textId="77777777" w:rsidR="006B5032" w:rsidRDefault="006B5032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;Microsoft YaHei">
    <w:altName w:val="Calibri"/>
    <w:charset w:val="00"/>
    <w:family w:val="roman"/>
    <w:pitch w:val="default"/>
  </w:font>
  <w:font w:name="Aptos Display;Microsoft YaHei">
    <w:altName w:val="Liberation Mono"/>
    <w:charset w:val="00"/>
    <w:family w:val="roman"/>
    <w:pitch w:val="default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jaVu 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67E2F2" w14:textId="77777777" w:rsidR="006B5032" w:rsidRDefault="006B5032">
      <w:pPr>
        <w:spacing w:after="0"/>
        <w:rPr>
          <w:rFonts w:hint="eastAsia"/>
        </w:rPr>
      </w:pPr>
      <w:r>
        <w:separator/>
      </w:r>
    </w:p>
  </w:footnote>
  <w:footnote w:type="continuationSeparator" w:id="0">
    <w:p w14:paraId="3A3527B7" w14:textId="77777777" w:rsidR="006B5032" w:rsidRDefault="006B5032">
      <w:pPr>
        <w:spacing w:after="0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803A5"/>
    <w:multiLevelType w:val="multilevel"/>
    <w:tmpl w:val="004803A5"/>
    <w:lvl w:ilvl="0">
      <w:start w:val="1"/>
      <w:numFmt w:val="none"/>
      <w:pStyle w:val="Ttulo1"/>
      <w:suff w:val="nothing"/>
      <w:lvlText w:val=""/>
      <w:lvlJc w:val="left"/>
      <w:pPr>
        <w:tabs>
          <w:tab w:val="left" w:pos="0"/>
        </w:tabs>
        <w:ind w:left="432" w:hanging="432"/>
      </w:pPr>
    </w:lvl>
    <w:lvl w:ilvl="1">
      <w:start w:val="1"/>
      <w:numFmt w:val="none"/>
      <w:pStyle w:val="Ttulo2"/>
      <w:suff w:val="nothing"/>
      <w:lvlText w:val=""/>
      <w:lvlJc w:val="left"/>
      <w:pPr>
        <w:tabs>
          <w:tab w:val="left" w:pos="0"/>
        </w:tabs>
        <w:ind w:left="576" w:hanging="576"/>
      </w:pPr>
    </w:lvl>
    <w:lvl w:ilvl="2">
      <w:start w:val="1"/>
      <w:numFmt w:val="none"/>
      <w:pStyle w:val="Ttulo3"/>
      <w:suff w:val="nothing"/>
      <w:lvlText w:val=""/>
      <w:lvlJc w:val="left"/>
      <w:pPr>
        <w:tabs>
          <w:tab w:val="left" w:pos="0"/>
        </w:tabs>
        <w:ind w:left="720" w:hanging="720"/>
      </w:pPr>
    </w:lvl>
    <w:lvl w:ilvl="3">
      <w:start w:val="1"/>
      <w:numFmt w:val="none"/>
      <w:pStyle w:val="Ttulo4"/>
      <w:suff w:val="nothing"/>
      <w:lvlText w:val=""/>
      <w:lvlJc w:val="left"/>
      <w:pPr>
        <w:tabs>
          <w:tab w:val="left" w:pos="0"/>
        </w:tabs>
        <w:ind w:left="864" w:hanging="864"/>
      </w:pPr>
    </w:lvl>
    <w:lvl w:ilvl="4">
      <w:start w:val="1"/>
      <w:numFmt w:val="none"/>
      <w:pStyle w:val="Ttulo5"/>
      <w:suff w:val="nothing"/>
      <w:lvlText w:val=""/>
      <w:lvlJc w:val="left"/>
      <w:pPr>
        <w:tabs>
          <w:tab w:val="left" w:pos="0"/>
        </w:tabs>
        <w:ind w:left="1008" w:hanging="1008"/>
      </w:pPr>
    </w:lvl>
    <w:lvl w:ilvl="5">
      <w:start w:val="1"/>
      <w:numFmt w:val="none"/>
      <w:pStyle w:val="Ttulo6"/>
      <w:suff w:val="nothing"/>
      <w:lvlText w:val=""/>
      <w:lvlJc w:val="left"/>
      <w:pPr>
        <w:tabs>
          <w:tab w:val="left" w:pos="0"/>
        </w:tabs>
        <w:ind w:left="1152" w:hanging="1152"/>
      </w:pPr>
    </w:lvl>
    <w:lvl w:ilvl="6">
      <w:start w:val="1"/>
      <w:numFmt w:val="none"/>
      <w:pStyle w:val="Ttulo7"/>
      <w:suff w:val="nothing"/>
      <w:lvlText w:val=""/>
      <w:lvlJc w:val="left"/>
      <w:pPr>
        <w:tabs>
          <w:tab w:val="left" w:pos="0"/>
        </w:tabs>
        <w:ind w:left="1296" w:hanging="1296"/>
      </w:pPr>
    </w:lvl>
    <w:lvl w:ilvl="7">
      <w:start w:val="1"/>
      <w:numFmt w:val="none"/>
      <w:pStyle w:val="Ttulo8"/>
      <w:suff w:val="nothing"/>
      <w:lvlText w:val=""/>
      <w:lvlJc w:val="left"/>
      <w:pPr>
        <w:tabs>
          <w:tab w:val="left" w:pos="0"/>
        </w:tabs>
        <w:ind w:left="1440" w:hanging="1440"/>
      </w:pPr>
    </w:lvl>
    <w:lvl w:ilvl="8">
      <w:start w:val="1"/>
      <w:numFmt w:val="none"/>
      <w:pStyle w:val="Ttulo9"/>
      <w:suff w:val="nothing"/>
      <w:lvlText w:val=""/>
      <w:lvlJc w:val="left"/>
      <w:pPr>
        <w:tabs>
          <w:tab w:val="left" w:pos="0"/>
        </w:tabs>
        <w:ind w:left="1584" w:hanging="1584"/>
      </w:pPr>
    </w:lvl>
  </w:abstractNum>
  <w:num w:numId="1" w16cid:durableId="339044105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esar Grande Conde">
    <w15:presenceInfo w15:providerId="AD" w15:userId="S::cgrande@cic.es::917077db-1333-4f62-81d4-7c2b7cfed6b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trackRevisions/>
  <w:doNotTrackMoves/>
  <w:defaultTabStop w:val="708"/>
  <w:autoHyphenation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BreakWrappedTables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72A27"/>
    <w:rsid w:val="000C13F9"/>
    <w:rsid w:val="001261DE"/>
    <w:rsid w:val="0014170D"/>
    <w:rsid w:val="00166CF9"/>
    <w:rsid w:val="00172A27"/>
    <w:rsid w:val="002F09E3"/>
    <w:rsid w:val="00302D91"/>
    <w:rsid w:val="00312B26"/>
    <w:rsid w:val="003930C3"/>
    <w:rsid w:val="003E583B"/>
    <w:rsid w:val="00415A41"/>
    <w:rsid w:val="004D6167"/>
    <w:rsid w:val="00525F1C"/>
    <w:rsid w:val="0053343D"/>
    <w:rsid w:val="005C1B39"/>
    <w:rsid w:val="006B5032"/>
    <w:rsid w:val="00736A70"/>
    <w:rsid w:val="00741E4E"/>
    <w:rsid w:val="007C234B"/>
    <w:rsid w:val="007E3AC4"/>
    <w:rsid w:val="00830D12"/>
    <w:rsid w:val="00832F2C"/>
    <w:rsid w:val="00871E01"/>
    <w:rsid w:val="00966663"/>
    <w:rsid w:val="00973539"/>
    <w:rsid w:val="00991F97"/>
    <w:rsid w:val="00A9591D"/>
    <w:rsid w:val="00AD5981"/>
    <w:rsid w:val="00B117B0"/>
    <w:rsid w:val="00B50282"/>
    <w:rsid w:val="00BE750E"/>
    <w:rsid w:val="00BF3EF6"/>
    <w:rsid w:val="00CE6E55"/>
    <w:rsid w:val="00D0064E"/>
    <w:rsid w:val="00D172FB"/>
    <w:rsid w:val="00D22FEF"/>
    <w:rsid w:val="00D64641"/>
    <w:rsid w:val="00D77C17"/>
    <w:rsid w:val="00D919C4"/>
    <w:rsid w:val="00D93744"/>
    <w:rsid w:val="00DA2653"/>
    <w:rsid w:val="00DA5EB2"/>
    <w:rsid w:val="00DA6688"/>
    <w:rsid w:val="00DB0185"/>
    <w:rsid w:val="00E317F2"/>
    <w:rsid w:val="00E81420"/>
    <w:rsid w:val="00EA0241"/>
    <w:rsid w:val="00EA464E"/>
    <w:rsid w:val="00FF7E62"/>
    <w:rsid w:val="01BF04C3"/>
    <w:rsid w:val="043560BB"/>
    <w:rsid w:val="07A35E3E"/>
    <w:rsid w:val="105D643B"/>
    <w:rsid w:val="116810DC"/>
    <w:rsid w:val="11CB3B65"/>
    <w:rsid w:val="16D43419"/>
    <w:rsid w:val="1B352C7E"/>
    <w:rsid w:val="1D311696"/>
    <w:rsid w:val="1D5C5E0D"/>
    <w:rsid w:val="262D587F"/>
    <w:rsid w:val="29BF6B0B"/>
    <w:rsid w:val="2E98301A"/>
    <w:rsid w:val="31013E62"/>
    <w:rsid w:val="329738AC"/>
    <w:rsid w:val="335357DE"/>
    <w:rsid w:val="341A5895"/>
    <w:rsid w:val="36470195"/>
    <w:rsid w:val="36964C18"/>
    <w:rsid w:val="3793624B"/>
    <w:rsid w:val="3F9E229A"/>
    <w:rsid w:val="3FFA1AFA"/>
    <w:rsid w:val="4A637A38"/>
    <w:rsid w:val="5191200D"/>
    <w:rsid w:val="5234657B"/>
    <w:rsid w:val="5BCE4A08"/>
    <w:rsid w:val="61DA556F"/>
    <w:rsid w:val="66557E76"/>
    <w:rsid w:val="674526F0"/>
    <w:rsid w:val="6C58431F"/>
    <w:rsid w:val="72165D66"/>
    <w:rsid w:val="75571E70"/>
    <w:rsid w:val="7B69121C"/>
    <w:rsid w:val="7D5A6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 fillcolor="white">
      <v:fill color="white"/>
    </o:shapedefaults>
    <o:shapelayout v:ext="edit">
      <o:idmap v:ext="edit" data="1"/>
    </o:shapelayout>
  </w:shapeDefaults>
  <w:decimalSymbol w:val=","/>
  <w:listSeparator w:val=";"/>
  <w14:docId w14:val="149EDDCA"/>
  <w15:docId w15:val="{462ACF7F-7BD1-4B6E-A4D7-50607D681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 w:qFormat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 w:qFormat="1"/>
    <w:lsdException w:name="FollowedHyperlink" w:uiPriority="0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0" w:qFormat="1"/>
    <w:lsdException w:name="Quote" w:uiPriority="0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2F2C"/>
    <w:pPr>
      <w:suppressAutoHyphens/>
      <w:spacing w:after="160" w:line="256" w:lineRule="auto"/>
    </w:pPr>
    <w:rPr>
      <w:rFonts w:ascii="Aptos;Microsoft YaHei" w:hAnsi="Aptos;Microsoft YaHei" w:cs="Aptos;Microsoft YaHei"/>
      <w:color w:val="000000"/>
      <w:kern w:val="2"/>
      <w:sz w:val="22"/>
      <w:szCs w:val="22"/>
      <w:lang w:eastAsia="ar-SA"/>
    </w:rPr>
  </w:style>
  <w:style w:type="paragraph" w:styleId="Ttulo1">
    <w:name w:val="heading 1"/>
    <w:basedOn w:val="Normal"/>
    <w:next w:val="Textoindependiente"/>
    <w:uiPriority w:val="9"/>
    <w:qFormat/>
    <w:pPr>
      <w:keepNext/>
      <w:keepLines/>
      <w:numPr>
        <w:numId w:val="1"/>
      </w:numPr>
      <w:tabs>
        <w:tab w:val="left" w:pos="432"/>
      </w:tabs>
      <w:spacing w:before="360" w:after="80"/>
      <w:outlineLvl w:val="0"/>
    </w:pPr>
    <w:rPr>
      <w:rFonts w:ascii="Aptos Display;Microsoft YaHei" w:hAnsi="Aptos Display;Microsoft YaHei" w:cs="Aptos Display;Microsoft YaHei"/>
      <w:color w:val="0F4761"/>
      <w:sz w:val="40"/>
      <w:szCs w:val="40"/>
    </w:rPr>
  </w:style>
  <w:style w:type="paragraph" w:styleId="Ttulo2">
    <w:name w:val="heading 2"/>
    <w:basedOn w:val="Normal"/>
    <w:next w:val="Textoindependiente"/>
    <w:uiPriority w:val="9"/>
    <w:semiHidden/>
    <w:unhideWhenUsed/>
    <w:qFormat/>
    <w:pPr>
      <w:keepNext/>
      <w:keepLines/>
      <w:numPr>
        <w:ilvl w:val="1"/>
        <w:numId w:val="1"/>
      </w:numPr>
      <w:tabs>
        <w:tab w:val="left" w:pos="576"/>
      </w:tabs>
      <w:spacing w:before="160" w:after="80"/>
      <w:outlineLvl w:val="1"/>
    </w:pPr>
    <w:rPr>
      <w:rFonts w:ascii="Aptos Display;Microsoft YaHei" w:hAnsi="Aptos Display;Microsoft YaHei" w:cs="Aptos Display;Microsoft YaHei"/>
      <w:color w:val="0F4761"/>
      <w:sz w:val="32"/>
      <w:szCs w:val="32"/>
    </w:rPr>
  </w:style>
  <w:style w:type="paragraph" w:styleId="Ttulo3">
    <w:name w:val="heading 3"/>
    <w:basedOn w:val="Normal"/>
    <w:next w:val="Textoindependiente"/>
    <w:uiPriority w:val="9"/>
    <w:semiHidden/>
    <w:unhideWhenUsed/>
    <w:qFormat/>
    <w:pPr>
      <w:keepNext/>
      <w:keepLines/>
      <w:numPr>
        <w:ilvl w:val="2"/>
        <w:numId w:val="1"/>
      </w:numPr>
      <w:tabs>
        <w:tab w:val="left" w:pos="720"/>
      </w:tabs>
      <w:spacing w:before="160" w:after="80"/>
      <w:outlineLvl w:val="2"/>
    </w:pPr>
    <w:rPr>
      <w:color w:val="0F4761"/>
      <w:sz w:val="28"/>
      <w:szCs w:val="28"/>
    </w:rPr>
  </w:style>
  <w:style w:type="paragraph" w:styleId="Ttulo4">
    <w:name w:val="heading 4"/>
    <w:basedOn w:val="Normal"/>
    <w:next w:val="Textoindependiente"/>
    <w:uiPriority w:val="9"/>
    <w:semiHidden/>
    <w:unhideWhenUsed/>
    <w:qFormat/>
    <w:pPr>
      <w:keepNext/>
      <w:keepLines/>
      <w:numPr>
        <w:ilvl w:val="3"/>
        <w:numId w:val="1"/>
      </w:numPr>
      <w:tabs>
        <w:tab w:val="left" w:pos="864"/>
      </w:tabs>
      <w:spacing w:before="80" w:after="40"/>
      <w:outlineLvl w:val="3"/>
    </w:pPr>
    <w:rPr>
      <w:i/>
      <w:iCs/>
      <w:color w:val="0F4761"/>
    </w:rPr>
  </w:style>
  <w:style w:type="paragraph" w:styleId="Ttulo5">
    <w:name w:val="heading 5"/>
    <w:basedOn w:val="Normal"/>
    <w:next w:val="Textoindependiente"/>
    <w:uiPriority w:val="9"/>
    <w:semiHidden/>
    <w:unhideWhenUsed/>
    <w:qFormat/>
    <w:pPr>
      <w:keepNext/>
      <w:keepLines/>
      <w:numPr>
        <w:ilvl w:val="4"/>
        <w:numId w:val="1"/>
      </w:numPr>
      <w:tabs>
        <w:tab w:val="left" w:pos="1008"/>
      </w:tabs>
      <w:spacing w:before="80" w:after="40"/>
      <w:outlineLvl w:val="4"/>
    </w:pPr>
    <w:rPr>
      <w:color w:val="0F4761"/>
    </w:rPr>
  </w:style>
  <w:style w:type="paragraph" w:styleId="Ttulo6">
    <w:name w:val="heading 6"/>
    <w:basedOn w:val="Normal"/>
    <w:next w:val="Textoindependiente"/>
    <w:uiPriority w:val="9"/>
    <w:semiHidden/>
    <w:unhideWhenUsed/>
    <w:qFormat/>
    <w:pPr>
      <w:keepNext/>
      <w:keepLines/>
      <w:numPr>
        <w:ilvl w:val="5"/>
        <w:numId w:val="1"/>
      </w:numPr>
      <w:tabs>
        <w:tab w:val="left" w:pos="1152"/>
      </w:tabs>
      <w:spacing w:before="40" w:after="0"/>
      <w:outlineLvl w:val="5"/>
    </w:pPr>
    <w:rPr>
      <w:i/>
      <w:iCs/>
      <w:color w:val="595959"/>
    </w:rPr>
  </w:style>
  <w:style w:type="paragraph" w:styleId="Ttulo7">
    <w:name w:val="heading 7"/>
    <w:basedOn w:val="Normal"/>
    <w:next w:val="Textoindependiente"/>
    <w:qFormat/>
    <w:pPr>
      <w:keepNext/>
      <w:keepLines/>
      <w:numPr>
        <w:ilvl w:val="6"/>
        <w:numId w:val="1"/>
      </w:numPr>
      <w:tabs>
        <w:tab w:val="left" w:pos="1296"/>
      </w:tabs>
      <w:spacing w:before="40" w:after="0"/>
      <w:outlineLvl w:val="6"/>
    </w:pPr>
    <w:rPr>
      <w:color w:val="595959"/>
    </w:rPr>
  </w:style>
  <w:style w:type="paragraph" w:styleId="Ttulo8">
    <w:name w:val="heading 8"/>
    <w:basedOn w:val="Normal"/>
    <w:next w:val="Textoindependiente"/>
    <w:qFormat/>
    <w:pPr>
      <w:keepNext/>
      <w:keepLines/>
      <w:numPr>
        <w:ilvl w:val="7"/>
        <w:numId w:val="1"/>
      </w:numPr>
      <w:tabs>
        <w:tab w:val="left" w:pos="1440"/>
      </w:tabs>
      <w:spacing w:after="0"/>
      <w:outlineLvl w:val="7"/>
    </w:pPr>
    <w:rPr>
      <w:i/>
      <w:iCs/>
      <w:color w:val="272727"/>
    </w:rPr>
  </w:style>
  <w:style w:type="paragraph" w:styleId="Ttulo9">
    <w:name w:val="heading 9"/>
    <w:basedOn w:val="Normal"/>
    <w:next w:val="Textoindependiente"/>
    <w:qFormat/>
    <w:pPr>
      <w:keepNext/>
      <w:keepLines/>
      <w:numPr>
        <w:ilvl w:val="8"/>
        <w:numId w:val="1"/>
      </w:numPr>
      <w:tabs>
        <w:tab w:val="left" w:pos="1584"/>
      </w:tabs>
      <w:spacing w:after="0"/>
      <w:outlineLvl w:val="8"/>
    </w:pPr>
    <w:rPr>
      <w:color w:val="27272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qFormat/>
    <w:pPr>
      <w:spacing w:after="120"/>
    </w:p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character" w:styleId="Hipervnculovisitado">
    <w:name w:val="FollowedHyperlink"/>
    <w:qFormat/>
    <w:rPr>
      <w:color w:val="800000"/>
      <w:u w:val="single"/>
    </w:rPr>
  </w:style>
  <w:style w:type="character" w:styleId="Hipervnculo">
    <w:name w:val="Hyperlink"/>
    <w:qFormat/>
    <w:rPr>
      <w:color w:val="467886"/>
      <w:u w:val="single"/>
    </w:rPr>
  </w:style>
  <w:style w:type="paragraph" w:styleId="Lista">
    <w:name w:val="List"/>
    <w:basedOn w:val="Textoindependiente"/>
    <w:qFormat/>
    <w:rPr>
      <w:rFonts w:cs="Lucida Sans"/>
    </w:rPr>
  </w:style>
  <w:style w:type="paragraph" w:styleId="Subttulo">
    <w:name w:val="Subtitle"/>
    <w:basedOn w:val="Normal"/>
    <w:next w:val="Textoindependiente"/>
    <w:uiPriority w:val="11"/>
    <w:qFormat/>
    <w:rPr>
      <w:i/>
      <w:iCs/>
      <w:color w:val="595959"/>
      <w:spacing w:val="15"/>
      <w:sz w:val="28"/>
      <w:szCs w:val="28"/>
    </w:rPr>
  </w:style>
  <w:style w:type="paragraph" w:styleId="Ttulo">
    <w:name w:val="Title"/>
    <w:basedOn w:val="Normal"/>
    <w:next w:val="Subttulo"/>
    <w:uiPriority w:val="10"/>
    <w:qFormat/>
    <w:pPr>
      <w:spacing w:after="80" w:line="100" w:lineRule="atLeast"/>
    </w:pPr>
    <w:rPr>
      <w:rFonts w:ascii="Aptos Display;Microsoft YaHei" w:hAnsi="Aptos Display;Microsoft YaHei" w:cs="Aptos Display;Microsoft YaHei"/>
      <w:b/>
      <w:bCs/>
      <w:spacing w:val="-10"/>
      <w:sz w:val="56"/>
      <w:szCs w:val="56"/>
    </w:rPr>
  </w:style>
  <w:style w:type="character" w:customStyle="1" w:styleId="DefaultParagraphFont1">
    <w:name w:val="Default Paragraph Font1"/>
    <w:qFormat/>
  </w:style>
  <w:style w:type="character" w:customStyle="1" w:styleId="Ttulo1Car">
    <w:name w:val="Título 1 Car"/>
    <w:qFormat/>
    <w:rPr>
      <w:rFonts w:ascii="Aptos Display;Microsoft YaHei" w:hAnsi="Aptos Display;Microsoft YaHei" w:cs="Aptos Display;Microsoft YaHei"/>
      <w:color w:val="0F4761"/>
      <w:sz w:val="40"/>
      <w:szCs w:val="40"/>
    </w:rPr>
  </w:style>
  <w:style w:type="character" w:customStyle="1" w:styleId="Ttulo2Car">
    <w:name w:val="Título 2 Car"/>
    <w:qFormat/>
    <w:rPr>
      <w:rFonts w:ascii="Aptos Display;Microsoft YaHei" w:hAnsi="Aptos Display;Microsoft YaHei" w:cs="Aptos Display;Microsoft YaHei"/>
      <w:color w:val="0F4761"/>
      <w:sz w:val="32"/>
      <w:szCs w:val="32"/>
    </w:rPr>
  </w:style>
  <w:style w:type="character" w:customStyle="1" w:styleId="Ttulo3Car">
    <w:name w:val="Título 3 Car"/>
    <w:qFormat/>
    <w:rPr>
      <w:color w:val="0F4761"/>
      <w:sz w:val="28"/>
      <w:szCs w:val="28"/>
    </w:rPr>
  </w:style>
  <w:style w:type="character" w:customStyle="1" w:styleId="Ttulo4Car">
    <w:name w:val="Título 4 Car"/>
    <w:qFormat/>
    <w:rPr>
      <w:i/>
      <w:iCs/>
      <w:color w:val="0F4761"/>
    </w:rPr>
  </w:style>
  <w:style w:type="character" w:customStyle="1" w:styleId="Ttulo5Car">
    <w:name w:val="Título 5 Car"/>
    <w:qFormat/>
    <w:rPr>
      <w:color w:val="0F4761"/>
    </w:rPr>
  </w:style>
  <w:style w:type="character" w:customStyle="1" w:styleId="Ttulo6Car">
    <w:name w:val="Título 6 Car"/>
    <w:qFormat/>
    <w:rPr>
      <w:i/>
      <w:iCs/>
      <w:color w:val="595959"/>
    </w:rPr>
  </w:style>
  <w:style w:type="character" w:customStyle="1" w:styleId="Ttulo7Car">
    <w:name w:val="Título 7 Car"/>
    <w:qFormat/>
    <w:rPr>
      <w:color w:val="595959"/>
    </w:rPr>
  </w:style>
  <w:style w:type="character" w:customStyle="1" w:styleId="Ttulo8Car">
    <w:name w:val="Título 8 Car"/>
    <w:qFormat/>
    <w:rPr>
      <w:i/>
      <w:iCs/>
      <w:color w:val="272727"/>
    </w:rPr>
  </w:style>
  <w:style w:type="character" w:customStyle="1" w:styleId="Ttulo9Car">
    <w:name w:val="Título 9 Car"/>
    <w:qFormat/>
    <w:rPr>
      <w:color w:val="272727"/>
    </w:rPr>
  </w:style>
  <w:style w:type="character" w:customStyle="1" w:styleId="TtuloCar">
    <w:name w:val="Título Car"/>
    <w:qFormat/>
    <w:rPr>
      <w:rFonts w:ascii="Aptos Display;Microsoft YaHei" w:hAnsi="Aptos Display;Microsoft YaHei" w:cs="Aptos Display;Microsoft YaHei"/>
      <w:spacing w:val="-10"/>
      <w:kern w:val="2"/>
      <w:sz w:val="56"/>
      <w:szCs w:val="56"/>
    </w:rPr>
  </w:style>
  <w:style w:type="character" w:customStyle="1" w:styleId="SubttuloCar">
    <w:name w:val="Subtítulo Car"/>
    <w:qFormat/>
    <w:rPr>
      <w:color w:val="595959"/>
      <w:spacing w:val="15"/>
      <w:sz w:val="28"/>
      <w:szCs w:val="28"/>
    </w:rPr>
  </w:style>
  <w:style w:type="character" w:customStyle="1" w:styleId="CitaCar">
    <w:name w:val="Cita Car"/>
    <w:qFormat/>
    <w:rPr>
      <w:i/>
      <w:iCs/>
      <w:color w:val="404040"/>
    </w:rPr>
  </w:style>
  <w:style w:type="character" w:customStyle="1" w:styleId="nfasisintenso1">
    <w:name w:val="Énfasis intenso1"/>
    <w:qFormat/>
    <w:rPr>
      <w:i/>
      <w:iCs/>
      <w:color w:val="0F4761"/>
    </w:rPr>
  </w:style>
  <w:style w:type="character" w:customStyle="1" w:styleId="CitadestacadaCar">
    <w:name w:val="Cita destacada Car"/>
    <w:qFormat/>
    <w:rPr>
      <w:i/>
      <w:iCs/>
      <w:color w:val="0F4761"/>
    </w:rPr>
  </w:style>
  <w:style w:type="character" w:customStyle="1" w:styleId="Referenciaintensa1">
    <w:name w:val="Referencia intensa1"/>
    <w:qFormat/>
    <w:rPr>
      <w:b/>
      <w:bCs/>
      <w:smallCaps/>
      <w:color w:val="0F4761"/>
      <w:spacing w:val="5"/>
    </w:rPr>
  </w:style>
  <w:style w:type="character" w:customStyle="1" w:styleId="Mencinsinresolver1">
    <w:name w:val="Mención sin resolver1"/>
    <w:qFormat/>
    <w:rPr>
      <w:color w:val="605E5C"/>
    </w:rPr>
  </w:style>
  <w:style w:type="character" w:customStyle="1" w:styleId="FollowedHyperlink1">
    <w:name w:val="FollowedHyperlink1"/>
    <w:qFormat/>
    <w:rPr>
      <w:color w:val="96607D"/>
      <w:u w:val="single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Arial" w:eastAsia="Microsoft YaHei" w:hAnsi="Arial" w:cs="Lucida Sans"/>
      <w:sz w:val="28"/>
      <w:szCs w:val="28"/>
    </w:rPr>
  </w:style>
  <w:style w:type="paragraph" w:customStyle="1" w:styleId="Caption1">
    <w:name w:val="Caption1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ucida Sans"/>
    </w:rPr>
  </w:style>
  <w:style w:type="paragraph" w:styleId="Cita">
    <w:name w:val="Quote"/>
    <w:basedOn w:val="Normal"/>
    <w:qFormat/>
    <w:pPr>
      <w:spacing w:before="160"/>
      <w:jc w:val="center"/>
    </w:pPr>
    <w:rPr>
      <w:i/>
      <w:iCs/>
      <w:color w:val="404040"/>
    </w:rPr>
  </w:style>
  <w:style w:type="paragraph" w:styleId="Prrafodelista">
    <w:name w:val="List Paragraph"/>
    <w:basedOn w:val="Normal"/>
    <w:qFormat/>
    <w:pPr>
      <w:ind w:left="720"/>
    </w:pPr>
  </w:style>
  <w:style w:type="paragraph" w:styleId="Citadestacada">
    <w:name w:val="Intense Quote"/>
    <w:basedOn w:val="Normal"/>
    <w:qFormat/>
    <w:pPr>
      <w:pBdr>
        <w:top w:val="single" w:sz="4" w:space="10" w:color="008080"/>
        <w:bottom w:val="single" w:sz="4" w:space="10" w:color="008080"/>
      </w:pBdr>
      <w:spacing w:before="360" w:after="360"/>
      <w:ind w:left="864" w:right="864"/>
      <w:jc w:val="center"/>
    </w:pPr>
    <w:rPr>
      <w:i/>
      <w:iCs/>
      <w:color w:val="0F4761"/>
    </w:rPr>
  </w:style>
  <w:style w:type="paragraph" w:styleId="Revisin">
    <w:name w:val="Revision"/>
    <w:hidden/>
    <w:uiPriority w:val="99"/>
    <w:unhideWhenUsed/>
    <w:rsid w:val="004D6167"/>
    <w:rPr>
      <w:rFonts w:ascii="Aptos;Microsoft YaHei" w:hAnsi="Aptos;Microsoft YaHei" w:cs="Aptos;Microsoft YaHei"/>
      <w:color w:val="000000"/>
      <w:kern w:val="2"/>
      <w:sz w:val="22"/>
      <w:szCs w:val="22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hyperlink" Target="https://github.com/Asabeneh/30-Days-Of-Python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microsoft.com/office/2011/relationships/people" Target="people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hyperlink" Target="https://docs.python.org/es/3/library/functions.html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hyperlink" Target="https://github.com/mouredev/hello-python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40"/>
    <customShpInfo spid="_x0000_s1026"/>
    <customShpInfo spid="_x0000_s1039"/>
    <customShpInfo spid="_x0000_s1038"/>
    <customShpInfo spid="_x0000_s1037"/>
    <customShpInfo spid="_x0000_s1036"/>
    <customShpInfo spid="_x0000_s1035"/>
    <customShpInfo spid="_x0000_s1034"/>
    <customShpInfo spid="_x0000_s1033"/>
    <customShpInfo spid="_x0000_s1032"/>
    <customShpInfo spid="_x0000_s1031"/>
    <customShpInfo spid="_x0000_s1030"/>
    <customShpInfo spid="_x0000_s1029"/>
    <customShpInfo spid="_x0000_s1028"/>
    <customShpInfo spid="_x0000_s102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1</Pages>
  <Words>1408</Words>
  <Characters>7749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cesar</dc:creator>
  <cp:lastModifiedBy>Cesar Grande Conde</cp:lastModifiedBy>
  <cp:revision>34</cp:revision>
  <dcterms:created xsi:type="dcterms:W3CDTF">2024-01-23T07:39:00Z</dcterms:created>
  <dcterms:modified xsi:type="dcterms:W3CDTF">2024-02-16T14:00:00Z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false</vt:bool>
  </property>
  <property fmtid="{D5CDD505-2E9C-101B-9397-08002B2CF9AE}" pid="3" name="ICV">
    <vt:lpwstr>912766CE15D744A8BA4711EF83887291_12</vt:lpwstr>
  </property>
  <property fmtid="{D5CDD505-2E9C-101B-9397-08002B2CF9AE}" pid="4" name="KSOProductBuildVer">
    <vt:lpwstr>1033-12.2.0.13431</vt:lpwstr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MSIP_Label_f6a6275f-9dbc-440e-a18c-e57dc9cd79c2_Enabled">
    <vt:lpwstr>true</vt:lpwstr>
  </property>
  <property fmtid="{D5CDD505-2E9C-101B-9397-08002B2CF9AE}" pid="9" name="MSIP_Label_f6a6275f-9dbc-440e-a18c-e57dc9cd79c2_SetDate">
    <vt:lpwstr>2024-01-23T07:48:29Z</vt:lpwstr>
  </property>
  <property fmtid="{D5CDD505-2E9C-101B-9397-08002B2CF9AE}" pid="10" name="MSIP_Label_f6a6275f-9dbc-440e-a18c-e57dc9cd79c2_Method">
    <vt:lpwstr>Standard</vt:lpwstr>
  </property>
  <property fmtid="{D5CDD505-2E9C-101B-9397-08002B2CF9AE}" pid="11" name="MSIP_Label_f6a6275f-9dbc-440e-a18c-e57dc9cd79c2_Name">
    <vt:lpwstr>Confidencial</vt:lpwstr>
  </property>
  <property fmtid="{D5CDD505-2E9C-101B-9397-08002B2CF9AE}" pid="12" name="MSIP_Label_f6a6275f-9dbc-440e-a18c-e57dc9cd79c2_SiteId">
    <vt:lpwstr>e9a6fe96-5b3e-403b-be22-415d019e291d</vt:lpwstr>
  </property>
  <property fmtid="{D5CDD505-2E9C-101B-9397-08002B2CF9AE}" pid="13" name="MSIP_Label_f6a6275f-9dbc-440e-a18c-e57dc9cd79c2_ActionId">
    <vt:lpwstr>25777208-85b9-43b9-a660-8d4e0cafd8eb</vt:lpwstr>
  </property>
  <property fmtid="{D5CDD505-2E9C-101B-9397-08002B2CF9AE}" pid="14" name="MSIP_Label_f6a6275f-9dbc-440e-a18c-e57dc9cd79c2_ContentBits">
    <vt:lpwstr>0</vt:lpwstr>
  </property>
</Properties>
</file>